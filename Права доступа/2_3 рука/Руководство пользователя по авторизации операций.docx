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444E2" w:rsidRPr="008364D6" w:rsidRDefault="00076389" w:rsidP="008364D6">
      <w:pPr>
        <w:pStyle w:val="a3"/>
        <w:spacing w:after="360"/>
        <w:ind w:left="0"/>
        <w:contextualSpacing w:val="0"/>
        <w:jc w:val="center"/>
        <w:rPr>
          <w:rFonts w:ascii="Times New Roman" w:hAnsi="Times New Roman" w:cs="Times New Roman"/>
          <w:b/>
          <w:color w:val="002060"/>
          <w:sz w:val="28"/>
          <w:szCs w:val="28"/>
        </w:rPr>
      </w:pPr>
      <w:r w:rsidRPr="008364D6">
        <w:rPr>
          <w:rFonts w:ascii="Times New Roman" w:hAnsi="Times New Roman" w:cs="Times New Roman"/>
          <w:b/>
          <w:color w:val="002060"/>
          <w:sz w:val="28"/>
          <w:szCs w:val="28"/>
        </w:rPr>
        <w:t xml:space="preserve">Руководство пользователя по </w:t>
      </w:r>
      <w:r w:rsidR="00BD1F84" w:rsidRPr="008364D6">
        <w:rPr>
          <w:rFonts w:ascii="Times New Roman" w:hAnsi="Times New Roman" w:cs="Times New Roman"/>
          <w:b/>
          <w:color w:val="002060"/>
          <w:sz w:val="28"/>
          <w:szCs w:val="28"/>
        </w:rPr>
        <w:t>вводу</w:t>
      </w:r>
      <w:r w:rsidRPr="008364D6">
        <w:rPr>
          <w:rFonts w:ascii="Times New Roman" w:hAnsi="Times New Roman" w:cs="Times New Roman"/>
          <w:b/>
          <w:color w:val="002060"/>
          <w:sz w:val="28"/>
          <w:szCs w:val="28"/>
        </w:rPr>
        <w:t xml:space="preserve"> операций в </w:t>
      </w:r>
      <w:r w:rsidRPr="008364D6">
        <w:rPr>
          <w:rFonts w:ascii="Times New Roman" w:hAnsi="Times New Roman" w:cs="Times New Roman"/>
          <w:b/>
          <w:color w:val="002060"/>
          <w:sz w:val="28"/>
          <w:szCs w:val="28"/>
          <w:lang w:val="en-US"/>
        </w:rPr>
        <w:t>BARS</w:t>
      </w:r>
      <w:r w:rsidRPr="008364D6">
        <w:rPr>
          <w:rFonts w:ascii="Times New Roman" w:hAnsi="Times New Roman" w:cs="Times New Roman"/>
          <w:b/>
          <w:color w:val="002060"/>
          <w:sz w:val="28"/>
          <w:szCs w:val="28"/>
        </w:rPr>
        <w:t xml:space="preserve"> </w:t>
      </w:r>
      <w:r w:rsidRPr="008364D6">
        <w:rPr>
          <w:rFonts w:ascii="Times New Roman" w:hAnsi="Times New Roman" w:cs="Times New Roman"/>
          <w:b/>
          <w:color w:val="002060"/>
          <w:sz w:val="28"/>
          <w:szCs w:val="28"/>
          <w:lang w:val="en-US"/>
        </w:rPr>
        <w:t>GL</w:t>
      </w:r>
    </w:p>
    <w:p w:rsidR="00640E4F" w:rsidRDefault="00640E4F" w:rsidP="00640E4F">
      <w:pPr>
        <w:pStyle w:val="a3"/>
        <w:spacing w:after="0"/>
        <w:ind w:left="792"/>
        <w:rPr>
          <w:rFonts w:ascii="Times New Roman" w:hAnsi="Times New Roman" w:cs="Times New Roman"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b/>
          <w:color w:val="auto"/>
          <w:sz w:val="28"/>
          <w:szCs w:val="28"/>
          <w:lang w:eastAsia="en-US"/>
        </w:rPr>
        <w:id w:val="1353843348"/>
        <w:docPartObj>
          <w:docPartGallery w:val="Table of Contents"/>
          <w:docPartUnique/>
        </w:docPartObj>
      </w:sdtPr>
      <w:sdtEndPr>
        <w:rPr>
          <w:b w:val="0"/>
          <w:bCs/>
          <w:sz w:val="22"/>
          <w:szCs w:val="22"/>
        </w:rPr>
      </w:sdtEndPr>
      <w:sdtContent>
        <w:p w:rsidR="008225FD" w:rsidRPr="006454E8" w:rsidRDefault="008225FD" w:rsidP="008225FD">
          <w:pPr>
            <w:pStyle w:val="af2"/>
            <w:spacing w:after="240"/>
            <w:rPr>
              <w:b/>
              <w:sz w:val="28"/>
              <w:szCs w:val="28"/>
            </w:rPr>
          </w:pPr>
          <w:r w:rsidRPr="006454E8">
            <w:rPr>
              <w:b/>
              <w:sz w:val="28"/>
              <w:szCs w:val="28"/>
            </w:rPr>
            <w:t>Оглавление</w:t>
          </w:r>
        </w:p>
        <w:p w:rsidR="00AF2214" w:rsidRPr="00AF2214" w:rsidRDefault="008225FD">
          <w:pPr>
            <w:pStyle w:val="11"/>
            <w:tabs>
              <w:tab w:val="left" w:pos="440"/>
              <w:tab w:val="right" w:leader="dot" w:pos="9345"/>
            </w:tabs>
            <w:rPr>
              <w:rFonts w:cstheme="minorBidi"/>
              <w:noProof/>
            </w:rPr>
          </w:pPr>
          <w:r w:rsidRPr="00AF2214">
            <w:fldChar w:fldCharType="begin"/>
          </w:r>
          <w:r w:rsidRPr="00AF2214">
            <w:instrText xml:space="preserve"> TOC \o "1-3" \h \z \u </w:instrText>
          </w:r>
          <w:r w:rsidRPr="00AF2214">
            <w:fldChar w:fldCharType="separate"/>
          </w:r>
          <w:hyperlink w:anchor="_Toc456273666" w:history="1">
            <w:r w:rsidR="00AF2214" w:rsidRPr="00AF2214">
              <w:rPr>
                <w:rStyle w:val="a8"/>
                <w:rFonts w:ascii="Times New Roman" w:hAnsi="Times New Roman"/>
                <w:noProof/>
              </w:rPr>
              <w:t>1.</w:t>
            </w:r>
            <w:r w:rsidR="00AF2214" w:rsidRPr="00AF2214">
              <w:rPr>
                <w:rFonts w:cstheme="minorBidi"/>
                <w:noProof/>
              </w:rPr>
              <w:tab/>
            </w:r>
            <w:r w:rsidR="00AF2214" w:rsidRPr="00AF2214">
              <w:rPr>
                <w:rStyle w:val="a8"/>
                <w:rFonts w:ascii="Times New Roman" w:hAnsi="Times New Roman"/>
                <w:noProof/>
              </w:rPr>
              <w:t>Термины и определения</w:t>
            </w:r>
            <w:r w:rsidR="00AF2214" w:rsidRPr="00AF2214">
              <w:rPr>
                <w:noProof/>
                <w:webHidden/>
              </w:rPr>
              <w:tab/>
            </w:r>
            <w:r w:rsidR="00AF2214" w:rsidRPr="00AF2214">
              <w:rPr>
                <w:noProof/>
                <w:webHidden/>
              </w:rPr>
              <w:fldChar w:fldCharType="begin"/>
            </w:r>
            <w:r w:rsidR="00AF2214" w:rsidRPr="00AF2214">
              <w:rPr>
                <w:noProof/>
                <w:webHidden/>
              </w:rPr>
              <w:instrText xml:space="preserve"> PAGEREF _Toc456273666 \h </w:instrText>
            </w:r>
            <w:r w:rsidR="00AF2214" w:rsidRPr="00AF2214">
              <w:rPr>
                <w:noProof/>
                <w:webHidden/>
              </w:rPr>
            </w:r>
            <w:r w:rsidR="00AF2214" w:rsidRPr="00AF2214">
              <w:rPr>
                <w:noProof/>
                <w:webHidden/>
              </w:rPr>
              <w:fldChar w:fldCharType="separate"/>
            </w:r>
            <w:r w:rsidR="00AF2214" w:rsidRPr="00AF2214">
              <w:rPr>
                <w:noProof/>
                <w:webHidden/>
              </w:rPr>
              <w:t>2</w:t>
            </w:r>
            <w:r w:rsidR="00AF2214" w:rsidRPr="00AF2214">
              <w:rPr>
                <w:noProof/>
                <w:webHidden/>
              </w:rPr>
              <w:fldChar w:fldCharType="end"/>
            </w:r>
          </w:hyperlink>
        </w:p>
        <w:p w:rsidR="00AF2214" w:rsidRPr="00AF2214" w:rsidRDefault="00EE2330">
          <w:pPr>
            <w:pStyle w:val="11"/>
            <w:tabs>
              <w:tab w:val="left" w:pos="440"/>
              <w:tab w:val="right" w:leader="dot" w:pos="9345"/>
            </w:tabs>
            <w:rPr>
              <w:rFonts w:cstheme="minorBidi"/>
              <w:noProof/>
            </w:rPr>
          </w:pPr>
          <w:hyperlink w:anchor="_Toc456273667" w:history="1">
            <w:r w:rsidR="00AF2214" w:rsidRPr="00AF2214">
              <w:rPr>
                <w:rStyle w:val="a8"/>
                <w:rFonts w:ascii="Times New Roman" w:hAnsi="Times New Roman"/>
                <w:noProof/>
              </w:rPr>
              <w:t>2.</w:t>
            </w:r>
            <w:r w:rsidR="00AF2214" w:rsidRPr="00AF2214">
              <w:rPr>
                <w:rFonts w:cstheme="minorBidi"/>
                <w:noProof/>
              </w:rPr>
              <w:tab/>
            </w:r>
            <w:r w:rsidR="00AF2214" w:rsidRPr="00AF2214">
              <w:rPr>
                <w:rStyle w:val="a8"/>
                <w:rFonts w:ascii="Times New Roman" w:hAnsi="Times New Roman"/>
                <w:noProof/>
              </w:rPr>
              <w:t>Введение</w:t>
            </w:r>
            <w:r w:rsidR="00AF2214" w:rsidRPr="00AF2214">
              <w:rPr>
                <w:noProof/>
                <w:webHidden/>
              </w:rPr>
              <w:tab/>
            </w:r>
            <w:r w:rsidR="00AF2214" w:rsidRPr="00AF2214">
              <w:rPr>
                <w:noProof/>
                <w:webHidden/>
              </w:rPr>
              <w:fldChar w:fldCharType="begin"/>
            </w:r>
            <w:r w:rsidR="00AF2214" w:rsidRPr="00AF2214">
              <w:rPr>
                <w:noProof/>
                <w:webHidden/>
              </w:rPr>
              <w:instrText xml:space="preserve"> PAGEREF _Toc456273667 \h </w:instrText>
            </w:r>
            <w:r w:rsidR="00AF2214" w:rsidRPr="00AF2214">
              <w:rPr>
                <w:noProof/>
                <w:webHidden/>
              </w:rPr>
            </w:r>
            <w:r w:rsidR="00AF2214" w:rsidRPr="00AF2214">
              <w:rPr>
                <w:noProof/>
                <w:webHidden/>
              </w:rPr>
              <w:fldChar w:fldCharType="separate"/>
            </w:r>
            <w:r w:rsidR="00AF2214" w:rsidRPr="00AF2214">
              <w:rPr>
                <w:noProof/>
                <w:webHidden/>
              </w:rPr>
              <w:t>2</w:t>
            </w:r>
            <w:r w:rsidR="00AF2214" w:rsidRPr="00AF2214">
              <w:rPr>
                <w:noProof/>
                <w:webHidden/>
              </w:rPr>
              <w:fldChar w:fldCharType="end"/>
            </w:r>
          </w:hyperlink>
        </w:p>
        <w:p w:rsidR="00AF2214" w:rsidRPr="00AF2214" w:rsidRDefault="00EE2330">
          <w:pPr>
            <w:pStyle w:val="11"/>
            <w:tabs>
              <w:tab w:val="left" w:pos="440"/>
              <w:tab w:val="right" w:leader="dot" w:pos="9345"/>
            </w:tabs>
            <w:rPr>
              <w:rFonts w:cstheme="minorBidi"/>
              <w:noProof/>
            </w:rPr>
          </w:pPr>
          <w:hyperlink w:anchor="_Toc456273668" w:history="1">
            <w:r w:rsidR="00AF2214" w:rsidRPr="00AF2214">
              <w:rPr>
                <w:rStyle w:val="a8"/>
                <w:rFonts w:ascii="Times New Roman" w:hAnsi="Times New Roman"/>
                <w:noProof/>
              </w:rPr>
              <w:t>3.</w:t>
            </w:r>
            <w:r w:rsidR="00AF2214" w:rsidRPr="00AF2214">
              <w:rPr>
                <w:rFonts w:cstheme="minorBidi"/>
                <w:noProof/>
              </w:rPr>
              <w:tab/>
            </w:r>
            <w:r w:rsidR="00AF2214" w:rsidRPr="00AF2214">
              <w:rPr>
                <w:rStyle w:val="a8"/>
                <w:rFonts w:ascii="Times New Roman" w:hAnsi="Times New Roman"/>
                <w:noProof/>
              </w:rPr>
              <w:t>Краткое описание шагов обработки запросов</w:t>
            </w:r>
            <w:r w:rsidR="00AF2214" w:rsidRPr="00AF2214">
              <w:rPr>
                <w:noProof/>
                <w:webHidden/>
              </w:rPr>
              <w:tab/>
            </w:r>
            <w:r w:rsidR="00AF2214" w:rsidRPr="00AF2214">
              <w:rPr>
                <w:noProof/>
                <w:webHidden/>
              </w:rPr>
              <w:fldChar w:fldCharType="begin"/>
            </w:r>
            <w:r w:rsidR="00AF2214" w:rsidRPr="00AF2214">
              <w:rPr>
                <w:noProof/>
                <w:webHidden/>
              </w:rPr>
              <w:instrText xml:space="preserve"> PAGEREF _Toc456273668 \h </w:instrText>
            </w:r>
            <w:r w:rsidR="00AF2214" w:rsidRPr="00AF2214">
              <w:rPr>
                <w:noProof/>
                <w:webHidden/>
              </w:rPr>
            </w:r>
            <w:r w:rsidR="00AF2214" w:rsidRPr="00AF2214">
              <w:rPr>
                <w:noProof/>
                <w:webHidden/>
              </w:rPr>
              <w:fldChar w:fldCharType="separate"/>
            </w:r>
            <w:r w:rsidR="00AF2214" w:rsidRPr="00AF2214">
              <w:rPr>
                <w:noProof/>
                <w:webHidden/>
              </w:rPr>
              <w:t>2</w:t>
            </w:r>
            <w:r w:rsidR="00AF2214" w:rsidRPr="00AF2214">
              <w:rPr>
                <w:noProof/>
                <w:webHidden/>
              </w:rPr>
              <w:fldChar w:fldCharType="end"/>
            </w:r>
          </w:hyperlink>
        </w:p>
        <w:p w:rsidR="00AF2214" w:rsidRPr="00AF2214" w:rsidRDefault="00EE2330">
          <w:pPr>
            <w:pStyle w:val="21"/>
            <w:tabs>
              <w:tab w:val="left" w:pos="880"/>
              <w:tab w:val="right" w:leader="dot" w:pos="9345"/>
            </w:tabs>
            <w:rPr>
              <w:rFonts w:cstheme="minorBidi"/>
              <w:noProof/>
            </w:rPr>
          </w:pPr>
          <w:hyperlink w:anchor="_Toc456273669" w:history="1">
            <w:r w:rsidR="00AF2214" w:rsidRPr="00AF2214">
              <w:rPr>
                <w:rStyle w:val="a8"/>
                <w:rFonts w:ascii="Times New Roman" w:hAnsi="Times New Roman"/>
                <w:noProof/>
              </w:rPr>
              <w:t>3.1.</w:t>
            </w:r>
            <w:r w:rsidR="00AF2214" w:rsidRPr="00AF2214">
              <w:rPr>
                <w:rFonts w:cstheme="minorBidi"/>
                <w:noProof/>
              </w:rPr>
              <w:tab/>
            </w:r>
            <w:r w:rsidR="00AF2214" w:rsidRPr="00AF2214">
              <w:rPr>
                <w:rStyle w:val="a8"/>
                <w:rFonts w:ascii="Times New Roman" w:hAnsi="Times New Roman"/>
                <w:noProof/>
              </w:rPr>
              <w:t>Шаги обработки запросов</w:t>
            </w:r>
            <w:r w:rsidR="00AF2214" w:rsidRPr="00AF2214">
              <w:rPr>
                <w:noProof/>
                <w:webHidden/>
              </w:rPr>
              <w:tab/>
            </w:r>
            <w:r w:rsidR="00AF2214" w:rsidRPr="00AF2214">
              <w:rPr>
                <w:noProof/>
                <w:webHidden/>
              </w:rPr>
              <w:fldChar w:fldCharType="begin"/>
            </w:r>
            <w:r w:rsidR="00AF2214" w:rsidRPr="00AF2214">
              <w:rPr>
                <w:noProof/>
                <w:webHidden/>
              </w:rPr>
              <w:instrText xml:space="preserve"> PAGEREF _Toc456273669 \h </w:instrText>
            </w:r>
            <w:r w:rsidR="00AF2214" w:rsidRPr="00AF2214">
              <w:rPr>
                <w:noProof/>
                <w:webHidden/>
              </w:rPr>
            </w:r>
            <w:r w:rsidR="00AF2214" w:rsidRPr="00AF2214">
              <w:rPr>
                <w:noProof/>
                <w:webHidden/>
              </w:rPr>
              <w:fldChar w:fldCharType="separate"/>
            </w:r>
            <w:r w:rsidR="00AF2214" w:rsidRPr="00AF2214">
              <w:rPr>
                <w:noProof/>
                <w:webHidden/>
              </w:rPr>
              <w:t>2</w:t>
            </w:r>
            <w:r w:rsidR="00AF2214" w:rsidRPr="00AF2214">
              <w:rPr>
                <w:noProof/>
                <w:webHidden/>
              </w:rPr>
              <w:fldChar w:fldCharType="end"/>
            </w:r>
          </w:hyperlink>
        </w:p>
        <w:p w:rsidR="00AF2214" w:rsidRPr="00AF2214" w:rsidRDefault="00EE2330">
          <w:pPr>
            <w:pStyle w:val="21"/>
            <w:tabs>
              <w:tab w:val="left" w:pos="880"/>
              <w:tab w:val="right" w:leader="dot" w:pos="9345"/>
            </w:tabs>
            <w:rPr>
              <w:rFonts w:cstheme="minorBidi"/>
              <w:noProof/>
            </w:rPr>
          </w:pPr>
          <w:hyperlink w:anchor="_Toc456273670" w:history="1">
            <w:r w:rsidR="00AF2214" w:rsidRPr="00AF2214">
              <w:rPr>
                <w:rStyle w:val="a8"/>
                <w:rFonts w:ascii="Times New Roman" w:hAnsi="Times New Roman"/>
                <w:noProof/>
              </w:rPr>
              <w:t>3.2.</w:t>
            </w:r>
            <w:r w:rsidR="00AF2214" w:rsidRPr="00AF2214">
              <w:rPr>
                <w:rFonts w:cstheme="minorBidi"/>
                <w:noProof/>
              </w:rPr>
              <w:tab/>
            </w:r>
            <w:r w:rsidR="00AF2214" w:rsidRPr="00AF2214">
              <w:rPr>
                <w:rStyle w:val="a8"/>
                <w:rFonts w:ascii="Times New Roman" w:hAnsi="Times New Roman"/>
                <w:noProof/>
              </w:rPr>
              <w:t>Роли пользователей по шагам обработки</w:t>
            </w:r>
            <w:r w:rsidR="00AF2214" w:rsidRPr="00AF2214">
              <w:rPr>
                <w:noProof/>
                <w:webHidden/>
              </w:rPr>
              <w:tab/>
            </w:r>
            <w:r w:rsidR="00AF2214" w:rsidRPr="00AF2214">
              <w:rPr>
                <w:noProof/>
                <w:webHidden/>
              </w:rPr>
              <w:fldChar w:fldCharType="begin"/>
            </w:r>
            <w:r w:rsidR="00AF2214" w:rsidRPr="00AF2214">
              <w:rPr>
                <w:noProof/>
                <w:webHidden/>
              </w:rPr>
              <w:instrText xml:space="preserve"> PAGEREF _Toc456273670 \h </w:instrText>
            </w:r>
            <w:r w:rsidR="00AF2214" w:rsidRPr="00AF2214">
              <w:rPr>
                <w:noProof/>
                <w:webHidden/>
              </w:rPr>
            </w:r>
            <w:r w:rsidR="00AF2214" w:rsidRPr="00AF2214">
              <w:rPr>
                <w:noProof/>
                <w:webHidden/>
              </w:rPr>
              <w:fldChar w:fldCharType="separate"/>
            </w:r>
            <w:r w:rsidR="00AF2214" w:rsidRPr="00AF2214">
              <w:rPr>
                <w:noProof/>
                <w:webHidden/>
              </w:rPr>
              <w:t>3</w:t>
            </w:r>
            <w:r w:rsidR="00AF2214" w:rsidRPr="00AF2214">
              <w:rPr>
                <w:noProof/>
                <w:webHidden/>
              </w:rPr>
              <w:fldChar w:fldCharType="end"/>
            </w:r>
          </w:hyperlink>
        </w:p>
        <w:p w:rsidR="00AF2214" w:rsidRPr="00AF2214" w:rsidRDefault="00EE2330">
          <w:pPr>
            <w:pStyle w:val="21"/>
            <w:tabs>
              <w:tab w:val="left" w:pos="880"/>
              <w:tab w:val="right" w:leader="dot" w:pos="9345"/>
            </w:tabs>
            <w:rPr>
              <w:rFonts w:cstheme="minorBidi"/>
              <w:noProof/>
            </w:rPr>
          </w:pPr>
          <w:hyperlink w:anchor="_Toc456273671" w:history="1">
            <w:r w:rsidR="00AF2214" w:rsidRPr="00AF2214">
              <w:rPr>
                <w:rStyle w:val="a8"/>
                <w:rFonts w:ascii="Times New Roman" w:hAnsi="Times New Roman"/>
                <w:noProof/>
              </w:rPr>
              <w:t>3.3.</w:t>
            </w:r>
            <w:r w:rsidR="00AF2214" w:rsidRPr="00AF2214">
              <w:rPr>
                <w:rFonts w:cstheme="minorBidi"/>
                <w:noProof/>
              </w:rPr>
              <w:tab/>
            </w:r>
            <w:r w:rsidR="00AF2214" w:rsidRPr="00AF2214">
              <w:rPr>
                <w:rStyle w:val="a8"/>
                <w:rFonts w:ascii="Times New Roman" w:hAnsi="Times New Roman"/>
                <w:noProof/>
              </w:rPr>
              <w:t>Статусы запросов по шагам обработки</w:t>
            </w:r>
            <w:r w:rsidR="00AF2214" w:rsidRPr="00AF2214">
              <w:rPr>
                <w:noProof/>
                <w:webHidden/>
              </w:rPr>
              <w:tab/>
            </w:r>
            <w:r w:rsidR="00AF2214" w:rsidRPr="00AF2214">
              <w:rPr>
                <w:noProof/>
                <w:webHidden/>
              </w:rPr>
              <w:fldChar w:fldCharType="begin"/>
            </w:r>
            <w:r w:rsidR="00AF2214" w:rsidRPr="00AF2214">
              <w:rPr>
                <w:noProof/>
                <w:webHidden/>
              </w:rPr>
              <w:instrText xml:space="preserve"> PAGEREF _Toc456273671 \h </w:instrText>
            </w:r>
            <w:r w:rsidR="00AF2214" w:rsidRPr="00AF2214">
              <w:rPr>
                <w:noProof/>
                <w:webHidden/>
              </w:rPr>
            </w:r>
            <w:r w:rsidR="00AF2214" w:rsidRPr="00AF2214">
              <w:rPr>
                <w:noProof/>
                <w:webHidden/>
              </w:rPr>
              <w:fldChar w:fldCharType="separate"/>
            </w:r>
            <w:r w:rsidR="00AF2214" w:rsidRPr="00AF2214">
              <w:rPr>
                <w:noProof/>
                <w:webHidden/>
              </w:rPr>
              <w:t>3</w:t>
            </w:r>
            <w:r w:rsidR="00AF2214" w:rsidRPr="00AF2214">
              <w:rPr>
                <w:noProof/>
                <w:webHidden/>
              </w:rPr>
              <w:fldChar w:fldCharType="end"/>
            </w:r>
          </w:hyperlink>
        </w:p>
        <w:p w:rsidR="00AF2214" w:rsidRPr="00AF2214" w:rsidRDefault="00EE2330">
          <w:pPr>
            <w:pStyle w:val="11"/>
            <w:tabs>
              <w:tab w:val="left" w:pos="440"/>
              <w:tab w:val="right" w:leader="dot" w:pos="9345"/>
            </w:tabs>
            <w:rPr>
              <w:rFonts w:cstheme="minorBidi"/>
              <w:noProof/>
            </w:rPr>
          </w:pPr>
          <w:hyperlink w:anchor="_Toc456273672" w:history="1">
            <w:r w:rsidR="00AF2214" w:rsidRPr="00AF2214">
              <w:rPr>
                <w:rStyle w:val="a8"/>
                <w:rFonts w:ascii="Times New Roman" w:hAnsi="Times New Roman"/>
                <w:noProof/>
              </w:rPr>
              <w:t>4.</w:t>
            </w:r>
            <w:r w:rsidR="00AF2214" w:rsidRPr="00AF2214">
              <w:rPr>
                <w:rFonts w:cstheme="minorBidi"/>
                <w:noProof/>
              </w:rPr>
              <w:tab/>
            </w:r>
            <w:r w:rsidR="00AF2214" w:rsidRPr="00AF2214">
              <w:rPr>
                <w:rStyle w:val="a8"/>
                <w:rFonts w:ascii="Times New Roman" w:hAnsi="Times New Roman"/>
                <w:noProof/>
              </w:rPr>
              <w:t>Порядок регистрации операции через интерфейс BARS GL</w:t>
            </w:r>
            <w:r w:rsidR="00AF2214" w:rsidRPr="00AF2214">
              <w:rPr>
                <w:noProof/>
                <w:webHidden/>
              </w:rPr>
              <w:tab/>
            </w:r>
            <w:r w:rsidR="00AF2214" w:rsidRPr="00AF2214">
              <w:rPr>
                <w:noProof/>
                <w:webHidden/>
              </w:rPr>
              <w:fldChar w:fldCharType="begin"/>
            </w:r>
            <w:r w:rsidR="00AF2214" w:rsidRPr="00AF2214">
              <w:rPr>
                <w:noProof/>
                <w:webHidden/>
              </w:rPr>
              <w:instrText xml:space="preserve"> PAGEREF _Toc456273672 \h </w:instrText>
            </w:r>
            <w:r w:rsidR="00AF2214" w:rsidRPr="00AF2214">
              <w:rPr>
                <w:noProof/>
                <w:webHidden/>
              </w:rPr>
            </w:r>
            <w:r w:rsidR="00AF2214" w:rsidRPr="00AF2214">
              <w:rPr>
                <w:noProof/>
                <w:webHidden/>
              </w:rPr>
              <w:fldChar w:fldCharType="separate"/>
            </w:r>
            <w:r w:rsidR="00AF2214" w:rsidRPr="00AF2214">
              <w:rPr>
                <w:noProof/>
                <w:webHidden/>
              </w:rPr>
              <w:t>4</w:t>
            </w:r>
            <w:r w:rsidR="00AF2214" w:rsidRPr="00AF2214">
              <w:rPr>
                <w:noProof/>
                <w:webHidden/>
              </w:rPr>
              <w:fldChar w:fldCharType="end"/>
            </w:r>
          </w:hyperlink>
        </w:p>
        <w:p w:rsidR="00AF2214" w:rsidRPr="00AF2214" w:rsidRDefault="00EE2330">
          <w:pPr>
            <w:pStyle w:val="21"/>
            <w:tabs>
              <w:tab w:val="left" w:pos="880"/>
              <w:tab w:val="right" w:leader="dot" w:pos="9345"/>
            </w:tabs>
            <w:rPr>
              <w:rFonts w:cstheme="minorBidi"/>
              <w:noProof/>
            </w:rPr>
          </w:pPr>
          <w:hyperlink w:anchor="_Toc456273673" w:history="1">
            <w:r w:rsidR="00AF2214" w:rsidRPr="00AF2214">
              <w:rPr>
                <w:rStyle w:val="a8"/>
                <w:rFonts w:ascii="Times New Roman" w:hAnsi="Times New Roman"/>
                <w:noProof/>
              </w:rPr>
              <w:t>4.1.</w:t>
            </w:r>
            <w:r w:rsidR="00AF2214" w:rsidRPr="00AF2214">
              <w:rPr>
                <w:rFonts w:cstheme="minorBidi"/>
                <w:noProof/>
              </w:rPr>
              <w:tab/>
            </w:r>
            <w:r w:rsidR="00AF2214" w:rsidRPr="00AF2214">
              <w:rPr>
                <w:rStyle w:val="a8"/>
                <w:rFonts w:ascii="Times New Roman" w:hAnsi="Times New Roman"/>
                <w:noProof/>
              </w:rPr>
              <w:t>Выбор шага обработки запросов на создание операций</w:t>
            </w:r>
            <w:r w:rsidR="00AF2214" w:rsidRPr="00AF2214">
              <w:rPr>
                <w:noProof/>
                <w:webHidden/>
              </w:rPr>
              <w:tab/>
            </w:r>
            <w:r w:rsidR="00AF2214" w:rsidRPr="00AF2214">
              <w:rPr>
                <w:noProof/>
                <w:webHidden/>
              </w:rPr>
              <w:fldChar w:fldCharType="begin"/>
            </w:r>
            <w:r w:rsidR="00AF2214" w:rsidRPr="00AF2214">
              <w:rPr>
                <w:noProof/>
                <w:webHidden/>
              </w:rPr>
              <w:instrText xml:space="preserve"> PAGEREF _Toc456273673 \h </w:instrText>
            </w:r>
            <w:r w:rsidR="00AF2214" w:rsidRPr="00AF2214">
              <w:rPr>
                <w:noProof/>
                <w:webHidden/>
              </w:rPr>
            </w:r>
            <w:r w:rsidR="00AF2214" w:rsidRPr="00AF2214">
              <w:rPr>
                <w:noProof/>
                <w:webHidden/>
              </w:rPr>
              <w:fldChar w:fldCharType="separate"/>
            </w:r>
            <w:r w:rsidR="00AF2214" w:rsidRPr="00AF2214">
              <w:rPr>
                <w:noProof/>
                <w:webHidden/>
              </w:rPr>
              <w:t>4</w:t>
            </w:r>
            <w:r w:rsidR="00AF2214" w:rsidRPr="00AF2214">
              <w:rPr>
                <w:noProof/>
                <w:webHidden/>
              </w:rPr>
              <w:fldChar w:fldCharType="end"/>
            </w:r>
          </w:hyperlink>
        </w:p>
        <w:p w:rsidR="00AF2214" w:rsidRPr="00AF2214" w:rsidRDefault="00EE2330">
          <w:pPr>
            <w:pStyle w:val="21"/>
            <w:tabs>
              <w:tab w:val="left" w:pos="880"/>
              <w:tab w:val="right" w:leader="dot" w:pos="9345"/>
            </w:tabs>
            <w:rPr>
              <w:rFonts w:cstheme="minorBidi"/>
              <w:noProof/>
            </w:rPr>
          </w:pPr>
          <w:hyperlink w:anchor="_Toc456273674" w:history="1">
            <w:r w:rsidR="00AF2214" w:rsidRPr="00AF2214">
              <w:rPr>
                <w:rStyle w:val="a8"/>
                <w:rFonts w:ascii="Times New Roman" w:hAnsi="Times New Roman"/>
                <w:noProof/>
              </w:rPr>
              <w:t>4.2.</w:t>
            </w:r>
            <w:r w:rsidR="00AF2214" w:rsidRPr="00AF2214">
              <w:rPr>
                <w:rFonts w:cstheme="minorBidi"/>
                <w:noProof/>
              </w:rPr>
              <w:tab/>
            </w:r>
            <w:r w:rsidR="00AF2214" w:rsidRPr="00AF2214">
              <w:rPr>
                <w:rStyle w:val="a8"/>
                <w:rFonts w:ascii="Times New Roman" w:hAnsi="Times New Roman"/>
                <w:noProof/>
              </w:rPr>
              <w:t>Ввод и авторизация операций</w:t>
            </w:r>
            <w:r w:rsidR="00AF2214" w:rsidRPr="00AF2214">
              <w:rPr>
                <w:noProof/>
                <w:webHidden/>
              </w:rPr>
              <w:tab/>
            </w:r>
            <w:r w:rsidR="00AF2214" w:rsidRPr="00AF2214">
              <w:rPr>
                <w:noProof/>
                <w:webHidden/>
              </w:rPr>
              <w:fldChar w:fldCharType="begin"/>
            </w:r>
            <w:r w:rsidR="00AF2214" w:rsidRPr="00AF2214">
              <w:rPr>
                <w:noProof/>
                <w:webHidden/>
              </w:rPr>
              <w:instrText xml:space="preserve"> PAGEREF _Toc456273674 \h </w:instrText>
            </w:r>
            <w:r w:rsidR="00AF2214" w:rsidRPr="00AF2214">
              <w:rPr>
                <w:noProof/>
                <w:webHidden/>
              </w:rPr>
            </w:r>
            <w:r w:rsidR="00AF2214" w:rsidRPr="00AF2214">
              <w:rPr>
                <w:noProof/>
                <w:webHidden/>
              </w:rPr>
              <w:fldChar w:fldCharType="separate"/>
            </w:r>
            <w:r w:rsidR="00AF2214" w:rsidRPr="00AF2214">
              <w:rPr>
                <w:noProof/>
                <w:webHidden/>
              </w:rPr>
              <w:t>6</w:t>
            </w:r>
            <w:r w:rsidR="00AF2214" w:rsidRPr="00AF2214">
              <w:rPr>
                <w:noProof/>
                <w:webHidden/>
              </w:rPr>
              <w:fldChar w:fldCharType="end"/>
            </w:r>
          </w:hyperlink>
        </w:p>
        <w:p w:rsidR="00AF2214" w:rsidRPr="00AF2214" w:rsidRDefault="00EE2330">
          <w:pPr>
            <w:pStyle w:val="31"/>
            <w:tabs>
              <w:tab w:val="left" w:pos="1320"/>
              <w:tab w:val="right" w:leader="dot" w:pos="9345"/>
            </w:tabs>
            <w:rPr>
              <w:rFonts w:cstheme="minorBidi"/>
              <w:noProof/>
            </w:rPr>
          </w:pPr>
          <w:hyperlink w:anchor="_Toc456273675" w:history="1">
            <w:r w:rsidR="00AF2214" w:rsidRPr="00AF2214">
              <w:rPr>
                <w:rStyle w:val="a8"/>
                <w:rFonts w:ascii="Times New Roman" w:hAnsi="Times New Roman"/>
                <w:noProof/>
              </w:rPr>
              <w:t>4.2.1.</w:t>
            </w:r>
            <w:r w:rsidR="00AF2214" w:rsidRPr="00AF2214">
              <w:rPr>
                <w:rFonts w:cstheme="minorBidi"/>
                <w:noProof/>
              </w:rPr>
              <w:tab/>
            </w:r>
            <w:r w:rsidR="00AF2214" w:rsidRPr="00AF2214">
              <w:rPr>
                <w:rStyle w:val="a8"/>
                <w:rFonts w:ascii="Times New Roman" w:hAnsi="Times New Roman"/>
                <w:noProof/>
              </w:rPr>
              <w:t>Вход в интерфейс «Ввод и авторизация операций»</w:t>
            </w:r>
            <w:r w:rsidR="00AF2214" w:rsidRPr="00AF2214">
              <w:rPr>
                <w:noProof/>
                <w:webHidden/>
              </w:rPr>
              <w:tab/>
            </w:r>
            <w:r w:rsidR="00AF2214" w:rsidRPr="00AF2214">
              <w:rPr>
                <w:noProof/>
                <w:webHidden/>
              </w:rPr>
              <w:fldChar w:fldCharType="begin"/>
            </w:r>
            <w:r w:rsidR="00AF2214" w:rsidRPr="00AF2214">
              <w:rPr>
                <w:noProof/>
                <w:webHidden/>
              </w:rPr>
              <w:instrText xml:space="preserve"> PAGEREF _Toc456273675 \h </w:instrText>
            </w:r>
            <w:r w:rsidR="00AF2214" w:rsidRPr="00AF2214">
              <w:rPr>
                <w:noProof/>
                <w:webHidden/>
              </w:rPr>
            </w:r>
            <w:r w:rsidR="00AF2214" w:rsidRPr="00AF2214">
              <w:rPr>
                <w:noProof/>
                <w:webHidden/>
              </w:rPr>
              <w:fldChar w:fldCharType="separate"/>
            </w:r>
            <w:r w:rsidR="00AF2214" w:rsidRPr="00AF2214">
              <w:rPr>
                <w:noProof/>
                <w:webHidden/>
              </w:rPr>
              <w:t>6</w:t>
            </w:r>
            <w:r w:rsidR="00AF2214" w:rsidRPr="00AF2214">
              <w:rPr>
                <w:noProof/>
                <w:webHidden/>
              </w:rPr>
              <w:fldChar w:fldCharType="end"/>
            </w:r>
          </w:hyperlink>
        </w:p>
        <w:p w:rsidR="00AF2214" w:rsidRPr="00AF2214" w:rsidRDefault="00EE2330">
          <w:pPr>
            <w:pStyle w:val="31"/>
            <w:tabs>
              <w:tab w:val="left" w:pos="1320"/>
              <w:tab w:val="right" w:leader="dot" w:pos="9345"/>
            </w:tabs>
            <w:rPr>
              <w:rFonts w:cstheme="minorBidi"/>
              <w:noProof/>
            </w:rPr>
          </w:pPr>
          <w:hyperlink w:anchor="_Toc456273676" w:history="1">
            <w:r w:rsidR="00AF2214" w:rsidRPr="00AF2214">
              <w:rPr>
                <w:rStyle w:val="a8"/>
                <w:rFonts w:ascii="Times New Roman" w:hAnsi="Times New Roman"/>
                <w:noProof/>
              </w:rPr>
              <w:t>4.2.2.</w:t>
            </w:r>
            <w:r w:rsidR="00AF2214" w:rsidRPr="00AF2214">
              <w:rPr>
                <w:rFonts w:cstheme="minorBidi"/>
                <w:noProof/>
              </w:rPr>
              <w:tab/>
            </w:r>
            <w:r w:rsidR="00AF2214" w:rsidRPr="00AF2214">
              <w:rPr>
                <w:rStyle w:val="a8"/>
                <w:rFonts w:ascii="Times New Roman" w:hAnsi="Times New Roman"/>
                <w:noProof/>
              </w:rPr>
              <w:t>Ввод и передача на подпись запроса на создание операции</w:t>
            </w:r>
            <w:r w:rsidR="00AF2214" w:rsidRPr="00AF2214">
              <w:rPr>
                <w:noProof/>
                <w:webHidden/>
              </w:rPr>
              <w:tab/>
            </w:r>
            <w:r w:rsidR="00AF2214" w:rsidRPr="00AF2214">
              <w:rPr>
                <w:noProof/>
                <w:webHidden/>
              </w:rPr>
              <w:fldChar w:fldCharType="begin"/>
            </w:r>
            <w:r w:rsidR="00AF2214" w:rsidRPr="00AF2214">
              <w:rPr>
                <w:noProof/>
                <w:webHidden/>
              </w:rPr>
              <w:instrText xml:space="preserve"> PAGEREF _Toc456273676 \h </w:instrText>
            </w:r>
            <w:r w:rsidR="00AF2214" w:rsidRPr="00AF2214">
              <w:rPr>
                <w:noProof/>
                <w:webHidden/>
              </w:rPr>
            </w:r>
            <w:r w:rsidR="00AF2214" w:rsidRPr="00AF2214">
              <w:rPr>
                <w:noProof/>
                <w:webHidden/>
              </w:rPr>
              <w:fldChar w:fldCharType="separate"/>
            </w:r>
            <w:r w:rsidR="00AF2214" w:rsidRPr="00AF2214">
              <w:rPr>
                <w:noProof/>
                <w:webHidden/>
              </w:rPr>
              <w:t>6</w:t>
            </w:r>
            <w:r w:rsidR="00AF2214" w:rsidRPr="00AF2214">
              <w:rPr>
                <w:noProof/>
                <w:webHidden/>
              </w:rPr>
              <w:fldChar w:fldCharType="end"/>
            </w:r>
          </w:hyperlink>
        </w:p>
        <w:p w:rsidR="00AF2214" w:rsidRPr="00AF2214" w:rsidRDefault="00EE2330">
          <w:pPr>
            <w:pStyle w:val="31"/>
            <w:tabs>
              <w:tab w:val="left" w:pos="1320"/>
              <w:tab w:val="right" w:leader="dot" w:pos="9345"/>
            </w:tabs>
            <w:rPr>
              <w:rFonts w:cstheme="minorBidi"/>
              <w:noProof/>
            </w:rPr>
          </w:pPr>
          <w:hyperlink w:anchor="_Toc456273677" w:history="1">
            <w:r w:rsidR="00AF2214" w:rsidRPr="00AF2214">
              <w:rPr>
                <w:rStyle w:val="a8"/>
                <w:rFonts w:ascii="Times New Roman" w:hAnsi="Times New Roman"/>
                <w:noProof/>
              </w:rPr>
              <w:t>4.2.3.</w:t>
            </w:r>
            <w:r w:rsidR="00AF2214" w:rsidRPr="00AF2214">
              <w:rPr>
                <w:rFonts w:cstheme="minorBidi"/>
                <w:noProof/>
              </w:rPr>
              <w:tab/>
            </w:r>
            <w:r w:rsidR="00AF2214" w:rsidRPr="00AF2214">
              <w:rPr>
                <w:rStyle w:val="a8"/>
                <w:rFonts w:ascii="Times New Roman" w:hAnsi="Times New Roman"/>
                <w:noProof/>
              </w:rPr>
              <w:t>Подписание запроса на создание операции</w:t>
            </w:r>
            <w:r w:rsidR="00AF2214" w:rsidRPr="00AF2214">
              <w:rPr>
                <w:noProof/>
                <w:webHidden/>
              </w:rPr>
              <w:tab/>
            </w:r>
            <w:r w:rsidR="00AF2214" w:rsidRPr="00AF2214">
              <w:rPr>
                <w:noProof/>
                <w:webHidden/>
              </w:rPr>
              <w:fldChar w:fldCharType="begin"/>
            </w:r>
            <w:r w:rsidR="00AF2214" w:rsidRPr="00AF2214">
              <w:rPr>
                <w:noProof/>
                <w:webHidden/>
              </w:rPr>
              <w:instrText xml:space="preserve"> PAGEREF _Toc456273677 \h </w:instrText>
            </w:r>
            <w:r w:rsidR="00AF2214" w:rsidRPr="00AF2214">
              <w:rPr>
                <w:noProof/>
                <w:webHidden/>
              </w:rPr>
            </w:r>
            <w:r w:rsidR="00AF2214" w:rsidRPr="00AF2214">
              <w:rPr>
                <w:noProof/>
                <w:webHidden/>
              </w:rPr>
              <w:fldChar w:fldCharType="separate"/>
            </w:r>
            <w:r w:rsidR="00AF2214" w:rsidRPr="00AF2214">
              <w:rPr>
                <w:noProof/>
                <w:webHidden/>
              </w:rPr>
              <w:t>9</w:t>
            </w:r>
            <w:r w:rsidR="00AF2214" w:rsidRPr="00AF2214">
              <w:rPr>
                <w:noProof/>
                <w:webHidden/>
              </w:rPr>
              <w:fldChar w:fldCharType="end"/>
            </w:r>
          </w:hyperlink>
        </w:p>
        <w:p w:rsidR="00AF2214" w:rsidRPr="00AF2214" w:rsidRDefault="00EE2330">
          <w:pPr>
            <w:pStyle w:val="31"/>
            <w:tabs>
              <w:tab w:val="left" w:pos="1320"/>
              <w:tab w:val="right" w:leader="dot" w:pos="9345"/>
            </w:tabs>
            <w:rPr>
              <w:rFonts w:cstheme="minorBidi"/>
              <w:noProof/>
            </w:rPr>
          </w:pPr>
          <w:hyperlink w:anchor="_Toc456273678" w:history="1">
            <w:r w:rsidR="00AF2214" w:rsidRPr="00AF2214">
              <w:rPr>
                <w:rStyle w:val="a8"/>
                <w:rFonts w:ascii="Times New Roman" w:hAnsi="Times New Roman"/>
                <w:noProof/>
              </w:rPr>
              <w:t>4.2.4.</w:t>
            </w:r>
            <w:r w:rsidR="00AF2214" w:rsidRPr="00AF2214">
              <w:rPr>
                <w:rFonts w:cstheme="minorBidi"/>
                <w:noProof/>
              </w:rPr>
              <w:tab/>
            </w:r>
            <w:r w:rsidR="00AF2214" w:rsidRPr="00AF2214">
              <w:rPr>
                <w:rStyle w:val="a8"/>
                <w:rFonts w:ascii="Times New Roman" w:hAnsi="Times New Roman"/>
                <w:noProof/>
              </w:rPr>
              <w:t>Подтверждение даты запроса на создание операции</w:t>
            </w:r>
            <w:r w:rsidR="00AF2214" w:rsidRPr="00AF2214">
              <w:rPr>
                <w:noProof/>
                <w:webHidden/>
              </w:rPr>
              <w:tab/>
            </w:r>
            <w:r w:rsidR="00AF2214" w:rsidRPr="00AF2214">
              <w:rPr>
                <w:noProof/>
                <w:webHidden/>
              </w:rPr>
              <w:fldChar w:fldCharType="begin"/>
            </w:r>
            <w:r w:rsidR="00AF2214" w:rsidRPr="00AF2214">
              <w:rPr>
                <w:noProof/>
                <w:webHidden/>
              </w:rPr>
              <w:instrText xml:space="preserve"> PAGEREF _Toc456273678 \h </w:instrText>
            </w:r>
            <w:r w:rsidR="00AF2214" w:rsidRPr="00AF2214">
              <w:rPr>
                <w:noProof/>
                <w:webHidden/>
              </w:rPr>
            </w:r>
            <w:r w:rsidR="00AF2214" w:rsidRPr="00AF2214">
              <w:rPr>
                <w:noProof/>
                <w:webHidden/>
              </w:rPr>
              <w:fldChar w:fldCharType="separate"/>
            </w:r>
            <w:r w:rsidR="00AF2214" w:rsidRPr="00AF2214">
              <w:rPr>
                <w:noProof/>
                <w:webHidden/>
              </w:rPr>
              <w:t>13</w:t>
            </w:r>
            <w:r w:rsidR="00AF2214" w:rsidRPr="00AF2214">
              <w:rPr>
                <w:noProof/>
                <w:webHidden/>
              </w:rPr>
              <w:fldChar w:fldCharType="end"/>
            </w:r>
          </w:hyperlink>
        </w:p>
        <w:p w:rsidR="00AF2214" w:rsidRPr="00AF2214" w:rsidRDefault="00EE2330">
          <w:pPr>
            <w:pStyle w:val="21"/>
            <w:tabs>
              <w:tab w:val="left" w:pos="880"/>
              <w:tab w:val="right" w:leader="dot" w:pos="9345"/>
            </w:tabs>
            <w:rPr>
              <w:rFonts w:cstheme="minorBidi"/>
              <w:noProof/>
            </w:rPr>
          </w:pPr>
          <w:hyperlink w:anchor="_Toc456273679" w:history="1">
            <w:r w:rsidR="00AF2214" w:rsidRPr="00AF2214">
              <w:rPr>
                <w:rStyle w:val="a8"/>
                <w:rFonts w:ascii="Times New Roman" w:hAnsi="Times New Roman"/>
                <w:noProof/>
              </w:rPr>
              <w:t>4.3.</w:t>
            </w:r>
            <w:r w:rsidR="00AF2214" w:rsidRPr="00AF2214">
              <w:rPr>
                <w:rFonts w:cstheme="minorBidi"/>
                <w:noProof/>
              </w:rPr>
              <w:tab/>
            </w:r>
            <w:r w:rsidR="00AF2214" w:rsidRPr="00AF2214">
              <w:rPr>
                <w:rStyle w:val="a8"/>
                <w:rFonts w:ascii="Times New Roman" w:hAnsi="Times New Roman"/>
                <w:noProof/>
              </w:rPr>
              <w:t>Ввод и авторизация пакета операций</w:t>
            </w:r>
            <w:r w:rsidR="00AF2214" w:rsidRPr="00AF2214">
              <w:rPr>
                <w:noProof/>
                <w:webHidden/>
              </w:rPr>
              <w:tab/>
            </w:r>
            <w:r w:rsidR="00AF2214" w:rsidRPr="00AF2214">
              <w:rPr>
                <w:noProof/>
                <w:webHidden/>
              </w:rPr>
              <w:fldChar w:fldCharType="begin"/>
            </w:r>
            <w:r w:rsidR="00AF2214" w:rsidRPr="00AF2214">
              <w:rPr>
                <w:noProof/>
                <w:webHidden/>
              </w:rPr>
              <w:instrText xml:space="preserve"> PAGEREF _Toc456273679 \h </w:instrText>
            </w:r>
            <w:r w:rsidR="00AF2214" w:rsidRPr="00AF2214">
              <w:rPr>
                <w:noProof/>
                <w:webHidden/>
              </w:rPr>
            </w:r>
            <w:r w:rsidR="00AF2214" w:rsidRPr="00AF2214">
              <w:rPr>
                <w:noProof/>
                <w:webHidden/>
              </w:rPr>
              <w:fldChar w:fldCharType="separate"/>
            </w:r>
            <w:r w:rsidR="00AF2214" w:rsidRPr="00AF2214">
              <w:rPr>
                <w:noProof/>
                <w:webHidden/>
              </w:rPr>
              <w:t>15</w:t>
            </w:r>
            <w:r w:rsidR="00AF2214" w:rsidRPr="00AF2214">
              <w:rPr>
                <w:noProof/>
                <w:webHidden/>
              </w:rPr>
              <w:fldChar w:fldCharType="end"/>
            </w:r>
          </w:hyperlink>
        </w:p>
        <w:p w:rsidR="00AF2214" w:rsidRPr="00AF2214" w:rsidRDefault="00EE2330">
          <w:pPr>
            <w:pStyle w:val="31"/>
            <w:tabs>
              <w:tab w:val="left" w:pos="1320"/>
              <w:tab w:val="right" w:leader="dot" w:pos="9345"/>
            </w:tabs>
            <w:rPr>
              <w:rFonts w:cstheme="minorBidi"/>
              <w:noProof/>
            </w:rPr>
          </w:pPr>
          <w:hyperlink w:anchor="_Toc456273680" w:history="1">
            <w:r w:rsidR="00AF2214" w:rsidRPr="00AF2214">
              <w:rPr>
                <w:rStyle w:val="a8"/>
                <w:rFonts w:ascii="Times New Roman" w:hAnsi="Times New Roman"/>
                <w:noProof/>
              </w:rPr>
              <w:t>4.3.1.</w:t>
            </w:r>
            <w:r w:rsidR="00AF2214" w:rsidRPr="00AF2214">
              <w:rPr>
                <w:rFonts w:cstheme="minorBidi"/>
                <w:noProof/>
              </w:rPr>
              <w:tab/>
            </w:r>
            <w:r w:rsidR="00AF2214" w:rsidRPr="00AF2214">
              <w:rPr>
                <w:rStyle w:val="a8"/>
                <w:rFonts w:ascii="Times New Roman" w:hAnsi="Times New Roman"/>
                <w:noProof/>
              </w:rPr>
              <w:t>Особенности пакетной загрузки</w:t>
            </w:r>
            <w:r w:rsidR="00AF2214" w:rsidRPr="00AF2214">
              <w:rPr>
                <w:noProof/>
                <w:webHidden/>
              </w:rPr>
              <w:tab/>
            </w:r>
            <w:r w:rsidR="00AF2214" w:rsidRPr="00AF2214">
              <w:rPr>
                <w:noProof/>
                <w:webHidden/>
              </w:rPr>
              <w:fldChar w:fldCharType="begin"/>
            </w:r>
            <w:r w:rsidR="00AF2214" w:rsidRPr="00AF2214">
              <w:rPr>
                <w:noProof/>
                <w:webHidden/>
              </w:rPr>
              <w:instrText xml:space="preserve"> PAGEREF _Toc456273680 \h </w:instrText>
            </w:r>
            <w:r w:rsidR="00AF2214" w:rsidRPr="00AF2214">
              <w:rPr>
                <w:noProof/>
                <w:webHidden/>
              </w:rPr>
            </w:r>
            <w:r w:rsidR="00AF2214" w:rsidRPr="00AF2214">
              <w:rPr>
                <w:noProof/>
                <w:webHidden/>
              </w:rPr>
              <w:fldChar w:fldCharType="separate"/>
            </w:r>
            <w:r w:rsidR="00AF2214" w:rsidRPr="00AF2214">
              <w:rPr>
                <w:noProof/>
                <w:webHidden/>
              </w:rPr>
              <w:t>15</w:t>
            </w:r>
            <w:r w:rsidR="00AF2214" w:rsidRPr="00AF2214">
              <w:rPr>
                <w:noProof/>
                <w:webHidden/>
              </w:rPr>
              <w:fldChar w:fldCharType="end"/>
            </w:r>
          </w:hyperlink>
        </w:p>
        <w:p w:rsidR="00AF2214" w:rsidRPr="00AF2214" w:rsidRDefault="00EE2330">
          <w:pPr>
            <w:pStyle w:val="31"/>
            <w:tabs>
              <w:tab w:val="left" w:pos="1320"/>
              <w:tab w:val="right" w:leader="dot" w:pos="9345"/>
            </w:tabs>
            <w:rPr>
              <w:rFonts w:cstheme="minorBidi"/>
              <w:noProof/>
            </w:rPr>
          </w:pPr>
          <w:hyperlink w:anchor="_Toc456273681" w:history="1">
            <w:r w:rsidR="00AF2214" w:rsidRPr="00AF2214">
              <w:rPr>
                <w:rStyle w:val="a8"/>
                <w:rFonts w:ascii="Times New Roman" w:hAnsi="Times New Roman"/>
                <w:noProof/>
              </w:rPr>
              <w:t>4.3.2.</w:t>
            </w:r>
            <w:r w:rsidR="00AF2214" w:rsidRPr="00AF2214">
              <w:rPr>
                <w:rFonts w:cstheme="minorBidi"/>
                <w:noProof/>
              </w:rPr>
              <w:tab/>
            </w:r>
            <w:r w:rsidR="00AF2214" w:rsidRPr="00AF2214">
              <w:rPr>
                <w:rStyle w:val="a8"/>
                <w:rFonts w:ascii="Times New Roman" w:hAnsi="Times New Roman"/>
                <w:noProof/>
              </w:rPr>
              <w:t>Вход в интерфейс «Ввод и авторизация пакетов»</w:t>
            </w:r>
            <w:r w:rsidR="00AF2214" w:rsidRPr="00AF2214">
              <w:rPr>
                <w:noProof/>
                <w:webHidden/>
              </w:rPr>
              <w:tab/>
            </w:r>
            <w:r w:rsidR="00AF2214" w:rsidRPr="00AF2214">
              <w:rPr>
                <w:noProof/>
                <w:webHidden/>
              </w:rPr>
              <w:fldChar w:fldCharType="begin"/>
            </w:r>
            <w:r w:rsidR="00AF2214" w:rsidRPr="00AF2214">
              <w:rPr>
                <w:noProof/>
                <w:webHidden/>
              </w:rPr>
              <w:instrText xml:space="preserve"> PAGEREF _Toc456273681 \h </w:instrText>
            </w:r>
            <w:r w:rsidR="00AF2214" w:rsidRPr="00AF2214">
              <w:rPr>
                <w:noProof/>
                <w:webHidden/>
              </w:rPr>
            </w:r>
            <w:r w:rsidR="00AF2214" w:rsidRPr="00AF2214">
              <w:rPr>
                <w:noProof/>
                <w:webHidden/>
              </w:rPr>
              <w:fldChar w:fldCharType="separate"/>
            </w:r>
            <w:r w:rsidR="00AF2214" w:rsidRPr="00AF2214">
              <w:rPr>
                <w:noProof/>
                <w:webHidden/>
              </w:rPr>
              <w:t>15</w:t>
            </w:r>
            <w:r w:rsidR="00AF2214" w:rsidRPr="00AF2214">
              <w:rPr>
                <w:noProof/>
                <w:webHidden/>
              </w:rPr>
              <w:fldChar w:fldCharType="end"/>
            </w:r>
          </w:hyperlink>
        </w:p>
        <w:p w:rsidR="00AF2214" w:rsidRPr="00AF2214" w:rsidRDefault="00EE2330">
          <w:pPr>
            <w:pStyle w:val="31"/>
            <w:tabs>
              <w:tab w:val="left" w:pos="1320"/>
              <w:tab w:val="right" w:leader="dot" w:pos="9345"/>
            </w:tabs>
            <w:rPr>
              <w:rFonts w:cstheme="minorBidi"/>
              <w:noProof/>
            </w:rPr>
          </w:pPr>
          <w:hyperlink w:anchor="_Toc456273682" w:history="1">
            <w:r w:rsidR="00AF2214" w:rsidRPr="00AF2214">
              <w:rPr>
                <w:rStyle w:val="a8"/>
                <w:rFonts w:ascii="Times New Roman" w:hAnsi="Times New Roman"/>
                <w:noProof/>
              </w:rPr>
              <w:t>4.3.3.</w:t>
            </w:r>
            <w:r w:rsidR="00AF2214" w:rsidRPr="00AF2214">
              <w:rPr>
                <w:rFonts w:cstheme="minorBidi"/>
                <w:noProof/>
              </w:rPr>
              <w:tab/>
            </w:r>
            <w:r w:rsidR="00AF2214" w:rsidRPr="00AF2214">
              <w:rPr>
                <w:rStyle w:val="a8"/>
                <w:rFonts w:ascii="Times New Roman" w:hAnsi="Times New Roman"/>
                <w:noProof/>
              </w:rPr>
              <w:t>Загрузка и передача пакета на подпись</w:t>
            </w:r>
            <w:r w:rsidR="00AF2214" w:rsidRPr="00AF2214">
              <w:rPr>
                <w:noProof/>
                <w:webHidden/>
              </w:rPr>
              <w:tab/>
            </w:r>
            <w:r w:rsidR="00AF2214" w:rsidRPr="00AF2214">
              <w:rPr>
                <w:noProof/>
                <w:webHidden/>
              </w:rPr>
              <w:fldChar w:fldCharType="begin"/>
            </w:r>
            <w:r w:rsidR="00AF2214" w:rsidRPr="00AF2214">
              <w:rPr>
                <w:noProof/>
                <w:webHidden/>
              </w:rPr>
              <w:instrText xml:space="preserve"> PAGEREF _Toc456273682 \h </w:instrText>
            </w:r>
            <w:r w:rsidR="00AF2214" w:rsidRPr="00AF2214">
              <w:rPr>
                <w:noProof/>
                <w:webHidden/>
              </w:rPr>
            </w:r>
            <w:r w:rsidR="00AF2214" w:rsidRPr="00AF2214">
              <w:rPr>
                <w:noProof/>
                <w:webHidden/>
              </w:rPr>
              <w:fldChar w:fldCharType="separate"/>
            </w:r>
            <w:r w:rsidR="00AF2214" w:rsidRPr="00AF2214">
              <w:rPr>
                <w:noProof/>
                <w:webHidden/>
              </w:rPr>
              <w:t>16</w:t>
            </w:r>
            <w:r w:rsidR="00AF2214" w:rsidRPr="00AF2214">
              <w:rPr>
                <w:noProof/>
                <w:webHidden/>
              </w:rPr>
              <w:fldChar w:fldCharType="end"/>
            </w:r>
          </w:hyperlink>
        </w:p>
        <w:p w:rsidR="00AF2214" w:rsidRPr="00AF2214" w:rsidRDefault="00EE2330">
          <w:pPr>
            <w:pStyle w:val="31"/>
            <w:tabs>
              <w:tab w:val="left" w:pos="1320"/>
              <w:tab w:val="right" w:leader="dot" w:pos="9345"/>
            </w:tabs>
            <w:rPr>
              <w:rFonts w:cstheme="minorBidi"/>
              <w:noProof/>
            </w:rPr>
          </w:pPr>
          <w:hyperlink w:anchor="_Toc456273683" w:history="1">
            <w:r w:rsidR="00AF2214" w:rsidRPr="00AF2214">
              <w:rPr>
                <w:rStyle w:val="a8"/>
                <w:rFonts w:ascii="Times New Roman" w:hAnsi="Times New Roman"/>
                <w:noProof/>
              </w:rPr>
              <w:t>4.3.4.</w:t>
            </w:r>
            <w:r w:rsidR="00AF2214" w:rsidRPr="00AF2214">
              <w:rPr>
                <w:rFonts w:cstheme="minorBidi"/>
                <w:noProof/>
              </w:rPr>
              <w:tab/>
            </w:r>
            <w:r w:rsidR="00AF2214" w:rsidRPr="00AF2214">
              <w:rPr>
                <w:rStyle w:val="a8"/>
                <w:rFonts w:ascii="Times New Roman" w:hAnsi="Times New Roman"/>
                <w:noProof/>
              </w:rPr>
              <w:t>Подписание пакета запросов</w:t>
            </w:r>
            <w:r w:rsidR="00AF2214" w:rsidRPr="00AF2214">
              <w:rPr>
                <w:noProof/>
                <w:webHidden/>
              </w:rPr>
              <w:tab/>
            </w:r>
            <w:r w:rsidR="00AF2214" w:rsidRPr="00AF2214">
              <w:rPr>
                <w:noProof/>
                <w:webHidden/>
              </w:rPr>
              <w:fldChar w:fldCharType="begin"/>
            </w:r>
            <w:r w:rsidR="00AF2214" w:rsidRPr="00AF2214">
              <w:rPr>
                <w:noProof/>
                <w:webHidden/>
              </w:rPr>
              <w:instrText xml:space="preserve"> PAGEREF _Toc456273683 \h </w:instrText>
            </w:r>
            <w:r w:rsidR="00AF2214" w:rsidRPr="00AF2214">
              <w:rPr>
                <w:noProof/>
                <w:webHidden/>
              </w:rPr>
            </w:r>
            <w:r w:rsidR="00AF2214" w:rsidRPr="00AF2214">
              <w:rPr>
                <w:noProof/>
                <w:webHidden/>
              </w:rPr>
              <w:fldChar w:fldCharType="separate"/>
            </w:r>
            <w:r w:rsidR="00AF2214" w:rsidRPr="00AF2214">
              <w:rPr>
                <w:noProof/>
                <w:webHidden/>
              </w:rPr>
              <w:t>19</w:t>
            </w:r>
            <w:r w:rsidR="00AF2214" w:rsidRPr="00AF2214">
              <w:rPr>
                <w:noProof/>
                <w:webHidden/>
              </w:rPr>
              <w:fldChar w:fldCharType="end"/>
            </w:r>
          </w:hyperlink>
        </w:p>
        <w:p w:rsidR="00AF2214" w:rsidRPr="00AF2214" w:rsidRDefault="00EE2330">
          <w:pPr>
            <w:pStyle w:val="31"/>
            <w:tabs>
              <w:tab w:val="left" w:pos="1320"/>
              <w:tab w:val="right" w:leader="dot" w:pos="9345"/>
            </w:tabs>
            <w:rPr>
              <w:rFonts w:cstheme="minorBidi"/>
              <w:noProof/>
            </w:rPr>
          </w:pPr>
          <w:hyperlink w:anchor="_Toc456273684" w:history="1">
            <w:r w:rsidR="00AF2214" w:rsidRPr="00AF2214">
              <w:rPr>
                <w:rStyle w:val="a8"/>
                <w:rFonts w:ascii="Times New Roman" w:hAnsi="Times New Roman"/>
                <w:noProof/>
              </w:rPr>
              <w:t>4.3.5.</w:t>
            </w:r>
            <w:r w:rsidR="00AF2214" w:rsidRPr="00AF2214">
              <w:rPr>
                <w:rFonts w:cstheme="minorBidi"/>
                <w:noProof/>
              </w:rPr>
              <w:tab/>
            </w:r>
            <w:r w:rsidR="00AF2214" w:rsidRPr="00AF2214">
              <w:rPr>
                <w:rStyle w:val="a8"/>
                <w:rFonts w:ascii="Times New Roman" w:hAnsi="Times New Roman"/>
                <w:noProof/>
              </w:rPr>
              <w:t>Подтверждение даты пакета запросов</w:t>
            </w:r>
            <w:r w:rsidR="00AF2214" w:rsidRPr="00AF2214">
              <w:rPr>
                <w:noProof/>
                <w:webHidden/>
              </w:rPr>
              <w:tab/>
            </w:r>
            <w:r w:rsidR="00AF2214" w:rsidRPr="00AF2214">
              <w:rPr>
                <w:noProof/>
                <w:webHidden/>
              </w:rPr>
              <w:fldChar w:fldCharType="begin"/>
            </w:r>
            <w:r w:rsidR="00AF2214" w:rsidRPr="00AF2214">
              <w:rPr>
                <w:noProof/>
                <w:webHidden/>
              </w:rPr>
              <w:instrText xml:space="preserve"> PAGEREF _Toc456273684 \h </w:instrText>
            </w:r>
            <w:r w:rsidR="00AF2214" w:rsidRPr="00AF2214">
              <w:rPr>
                <w:noProof/>
                <w:webHidden/>
              </w:rPr>
            </w:r>
            <w:r w:rsidR="00AF2214" w:rsidRPr="00AF2214">
              <w:rPr>
                <w:noProof/>
                <w:webHidden/>
              </w:rPr>
              <w:fldChar w:fldCharType="separate"/>
            </w:r>
            <w:r w:rsidR="00AF2214" w:rsidRPr="00AF2214">
              <w:rPr>
                <w:noProof/>
                <w:webHidden/>
              </w:rPr>
              <w:t>20</w:t>
            </w:r>
            <w:r w:rsidR="00AF2214" w:rsidRPr="00AF2214">
              <w:rPr>
                <w:noProof/>
                <w:webHidden/>
              </w:rPr>
              <w:fldChar w:fldCharType="end"/>
            </w:r>
          </w:hyperlink>
        </w:p>
        <w:p w:rsidR="00AF2214" w:rsidRPr="00AF2214" w:rsidRDefault="00EE2330">
          <w:pPr>
            <w:pStyle w:val="11"/>
            <w:tabs>
              <w:tab w:val="left" w:pos="440"/>
              <w:tab w:val="right" w:leader="dot" w:pos="9345"/>
            </w:tabs>
            <w:rPr>
              <w:rFonts w:cstheme="minorBidi"/>
              <w:noProof/>
            </w:rPr>
          </w:pPr>
          <w:hyperlink w:anchor="_Toc456273685" w:history="1">
            <w:r w:rsidR="00AF2214" w:rsidRPr="00AF2214">
              <w:rPr>
                <w:rStyle w:val="a8"/>
                <w:rFonts w:ascii="Times New Roman" w:hAnsi="Times New Roman"/>
                <w:noProof/>
              </w:rPr>
              <w:t>5.</w:t>
            </w:r>
            <w:r w:rsidR="00AF2214" w:rsidRPr="00AF2214">
              <w:rPr>
                <w:rFonts w:cstheme="minorBidi"/>
                <w:noProof/>
              </w:rPr>
              <w:tab/>
            </w:r>
            <w:r w:rsidR="00AF2214" w:rsidRPr="00AF2214">
              <w:rPr>
                <w:rStyle w:val="a8"/>
                <w:rFonts w:ascii="Times New Roman" w:hAnsi="Times New Roman"/>
                <w:noProof/>
              </w:rPr>
              <w:t>Особенности ввода запросов с архивной датой проводки</w:t>
            </w:r>
            <w:r w:rsidR="00AF2214" w:rsidRPr="00AF2214">
              <w:rPr>
                <w:noProof/>
                <w:webHidden/>
              </w:rPr>
              <w:tab/>
            </w:r>
            <w:r w:rsidR="00AF2214" w:rsidRPr="00AF2214">
              <w:rPr>
                <w:noProof/>
                <w:webHidden/>
              </w:rPr>
              <w:fldChar w:fldCharType="begin"/>
            </w:r>
            <w:r w:rsidR="00AF2214" w:rsidRPr="00AF2214">
              <w:rPr>
                <w:noProof/>
                <w:webHidden/>
              </w:rPr>
              <w:instrText xml:space="preserve"> PAGEREF _Toc456273685 \h </w:instrText>
            </w:r>
            <w:r w:rsidR="00AF2214" w:rsidRPr="00AF2214">
              <w:rPr>
                <w:noProof/>
                <w:webHidden/>
              </w:rPr>
            </w:r>
            <w:r w:rsidR="00AF2214" w:rsidRPr="00AF2214">
              <w:rPr>
                <w:noProof/>
                <w:webHidden/>
              </w:rPr>
              <w:fldChar w:fldCharType="separate"/>
            </w:r>
            <w:r w:rsidR="00AF2214" w:rsidRPr="00AF2214">
              <w:rPr>
                <w:noProof/>
                <w:webHidden/>
              </w:rPr>
              <w:t>21</w:t>
            </w:r>
            <w:r w:rsidR="00AF2214" w:rsidRPr="00AF2214">
              <w:rPr>
                <w:noProof/>
                <w:webHidden/>
              </w:rPr>
              <w:fldChar w:fldCharType="end"/>
            </w:r>
          </w:hyperlink>
        </w:p>
        <w:p w:rsidR="00AF2214" w:rsidRPr="00AF2214" w:rsidRDefault="00EE2330">
          <w:pPr>
            <w:pStyle w:val="11"/>
            <w:tabs>
              <w:tab w:val="left" w:pos="440"/>
              <w:tab w:val="right" w:leader="dot" w:pos="9345"/>
            </w:tabs>
            <w:rPr>
              <w:rFonts w:cstheme="minorBidi"/>
              <w:noProof/>
            </w:rPr>
          </w:pPr>
          <w:hyperlink w:anchor="_Toc456273686" w:history="1">
            <w:r w:rsidR="00AF2214" w:rsidRPr="00AF2214">
              <w:rPr>
                <w:rStyle w:val="a8"/>
                <w:rFonts w:ascii="Times New Roman" w:hAnsi="Times New Roman"/>
                <w:noProof/>
              </w:rPr>
              <w:t>6.</w:t>
            </w:r>
            <w:r w:rsidR="00AF2214" w:rsidRPr="00AF2214">
              <w:rPr>
                <w:rFonts w:cstheme="minorBidi"/>
                <w:noProof/>
              </w:rPr>
              <w:tab/>
            </w:r>
            <w:r w:rsidR="00AF2214" w:rsidRPr="00AF2214">
              <w:rPr>
                <w:rStyle w:val="a8"/>
                <w:rFonts w:ascii="Times New Roman" w:hAnsi="Times New Roman"/>
                <w:noProof/>
              </w:rPr>
              <w:t>Просмотр истории создания операций в BARS GL</w:t>
            </w:r>
            <w:r w:rsidR="00AF2214" w:rsidRPr="00AF2214">
              <w:rPr>
                <w:noProof/>
                <w:webHidden/>
              </w:rPr>
              <w:tab/>
            </w:r>
            <w:r w:rsidR="00AF2214" w:rsidRPr="00AF2214">
              <w:rPr>
                <w:noProof/>
                <w:webHidden/>
              </w:rPr>
              <w:fldChar w:fldCharType="begin"/>
            </w:r>
            <w:r w:rsidR="00AF2214" w:rsidRPr="00AF2214">
              <w:rPr>
                <w:noProof/>
                <w:webHidden/>
              </w:rPr>
              <w:instrText xml:space="preserve"> PAGEREF _Toc456273686 \h </w:instrText>
            </w:r>
            <w:r w:rsidR="00AF2214" w:rsidRPr="00AF2214">
              <w:rPr>
                <w:noProof/>
                <w:webHidden/>
              </w:rPr>
            </w:r>
            <w:r w:rsidR="00AF2214" w:rsidRPr="00AF2214">
              <w:rPr>
                <w:noProof/>
                <w:webHidden/>
              </w:rPr>
              <w:fldChar w:fldCharType="separate"/>
            </w:r>
            <w:r w:rsidR="00AF2214" w:rsidRPr="00AF2214">
              <w:rPr>
                <w:noProof/>
                <w:webHidden/>
              </w:rPr>
              <w:t>22</w:t>
            </w:r>
            <w:r w:rsidR="00AF2214" w:rsidRPr="00AF2214">
              <w:rPr>
                <w:noProof/>
                <w:webHidden/>
              </w:rPr>
              <w:fldChar w:fldCharType="end"/>
            </w:r>
          </w:hyperlink>
        </w:p>
        <w:p w:rsidR="008225FD" w:rsidRPr="00AF2214" w:rsidRDefault="008225FD">
          <w:r w:rsidRPr="00AF2214">
            <w:rPr>
              <w:bCs/>
            </w:rPr>
            <w:fldChar w:fldCharType="end"/>
          </w:r>
        </w:p>
      </w:sdtContent>
    </w:sdt>
    <w:p w:rsidR="008225FD" w:rsidRDefault="008225F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8225FD" w:rsidRPr="00076389" w:rsidRDefault="008225FD" w:rsidP="00640E4F">
      <w:pPr>
        <w:pStyle w:val="a3"/>
        <w:spacing w:after="0"/>
        <w:ind w:left="792"/>
        <w:rPr>
          <w:rFonts w:ascii="Times New Roman" w:hAnsi="Times New Roman" w:cs="Times New Roman"/>
          <w:sz w:val="24"/>
          <w:szCs w:val="24"/>
        </w:rPr>
      </w:pPr>
    </w:p>
    <w:p w:rsidR="00725317" w:rsidRDefault="00725317" w:rsidP="00D97EF1">
      <w:pPr>
        <w:pStyle w:val="1"/>
        <w:keepNext w:val="0"/>
        <w:keepLines w:val="0"/>
        <w:numPr>
          <w:ilvl w:val="0"/>
          <w:numId w:val="13"/>
        </w:numPr>
        <w:spacing w:before="360" w:after="240"/>
        <w:ind w:left="357" w:hanging="357"/>
        <w:rPr>
          <w:rFonts w:ascii="Times New Roman" w:hAnsi="Times New Roman" w:cs="Times New Roman"/>
          <w:b/>
          <w:color w:val="002060"/>
          <w:sz w:val="22"/>
          <w:szCs w:val="22"/>
        </w:rPr>
      </w:pPr>
      <w:bookmarkStart w:id="0" w:name="_Toc456273666"/>
      <w:r>
        <w:rPr>
          <w:rFonts w:ascii="Times New Roman" w:hAnsi="Times New Roman" w:cs="Times New Roman"/>
          <w:b/>
          <w:color w:val="002060"/>
          <w:sz w:val="22"/>
          <w:szCs w:val="22"/>
        </w:rPr>
        <w:t>Термины и определения</w:t>
      </w:r>
      <w:bookmarkEnd w:id="0"/>
    </w:p>
    <w:tbl>
      <w:tblPr>
        <w:tblStyle w:val="ac"/>
        <w:tblW w:w="9351" w:type="dxa"/>
        <w:tblLook w:val="04A0" w:firstRow="1" w:lastRow="0" w:firstColumn="1" w:lastColumn="0" w:noHBand="0" w:noVBand="1"/>
      </w:tblPr>
      <w:tblGrid>
        <w:gridCol w:w="562"/>
        <w:gridCol w:w="2127"/>
        <w:gridCol w:w="6662"/>
      </w:tblGrid>
      <w:tr w:rsidR="00FC4BEE" w:rsidTr="00C67775">
        <w:tc>
          <w:tcPr>
            <w:tcW w:w="562" w:type="dxa"/>
            <w:shd w:val="clear" w:color="auto" w:fill="D9D9D9" w:themeFill="background1" w:themeFillShade="D9"/>
          </w:tcPr>
          <w:p w:rsidR="00FC4BEE" w:rsidRDefault="00FC4BEE" w:rsidP="00FC4BEE">
            <w:pPr>
              <w:pStyle w:val="a3"/>
              <w:spacing w:after="60"/>
              <w:ind w:left="0"/>
              <w:contextualSpacing w:val="0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№ п/п</w:t>
            </w:r>
          </w:p>
        </w:tc>
        <w:tc>
          <w:tcPr>
            <w:tcW w:w="2127" w:type="dxa"/>
            <w:shd w:val="clear" w:color="auto" w:fill="D9D9D9" w:themeFill="background1" w:themeFillShade="D9"/>
          </w:tcPr>
          <w:p w:rsidR="00FC4BEE" w:rsidRDefault="00FC4BEE" w:rsidP="00FC4BEE">
            <w:pPr>
              <w:pStyle w:val="a3"/>
              <w:spacing w:after="60"/>
              <w:ind w:left="0"/>
              <w:contextualSpacing w:val="0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Понятие</w:t>
            </w:r>
          </w:p>
        </w:tc>
        <w:tc>
          <w:tcPr>
            <w:tcW w:w="6662" w:type="dxa"/>
            <w:shd w:val="clear" w:color="auto" w:fill="D9D9D9" w:themeFill="background1" w:themeFillShade="D9"/>
          </w:tcPr>
          <w:p w:rsidR="00FC4BEE" w:rsidRDefault="00FC4BEE" w:rsidP="00FC4BEE">
            <w:pPr>
              <w:pStyle w:val="a3"/>
              <w:spacing w:after="60"/>
              <w:ind w:left="0"/>
              <w:contextualSpacing w:val="0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Описание понятия</w:t>
            </w:r>
          </w:p>
        </w:tc>
      </w:tr>
      <w:tr w:rsidR="00FC4BEE" w:rsidTr="00C67775">
        <w:tc>
          <w:tcPr>
            <w:tcW w:w="562" w:type="dxa"/>
          </w:tcPr>
          <w:p w:rsidR="00FC4BEE" w:rsidRDefault="00FC4BEE" w:rsidP="00FC4BEE">
            <w:pPr>
              <w:pStyle w:val="a3"/>
              <w:numPr>
                <w:ilvl w:val="0"/>
                <w:numId w:val="41"/>
              </w:numPr>
              <w:spacing w:after="60"/>
              <w:ind w:left="313" w:right="13"/>
              <w:contextualSpacing w:val="0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2127" w:type="dxa"/>
          </w:tcPr>
          <w:p w:rsidR="00FC4BEE" w:rsidRPr="00FC4BEE" w:rsidRDefault="00FC4BEE" w:rsidP="00FC4BEE">
            <w:pPr>
              <w:pStyle w:val="a3"/>
              <w:spacing w:after="60"/>
              <w:ind w:left="0"/>
              <w:contextualSpacing w:val="0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</w:rPr>
              <w:t>BARS GL</w:t>
            </w:r>
          </w:p>
        </w:tc>
        <w:tc>
          <w:tcPr>
            <w:tcW w:w="6662" w:type="dxa"/>
          </w:tcPr>
          <w:p w:rsidR="00FC4BEE" w:rsidRDefault="00E9303A" w:rsidP="00E9303A">
            <w:pPr>
              <w:pStyle w:val="a3"/>
              <w:spacing w:after="60"/>
              <w:ind w:left="0"/>
              <w:contextualSpacing w:val="0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с</w:t>
            </w:r>
            <w:r w:rsidRPr="00E9303A">
              <w:rPr>
                <w:rFonts w:ascii="Times New Roman" w:hAnsi="Times New Roman" w:cs="Times New Roman"/>
                <w:sz w:val="20"/>
              </w:rPr>
              <w:t>истема подготовки бухгалтерской информации, в соответствии с российскими стандартами БУ, на основе финансовых данных, загруженных из систем Midas и FCC6.3, а также счетов и проводок, загруженных из AE</w:t>
            </w:r>
            <w:r>
              <w:rPr>
                <w:rFonts w:ascii="Times New Roman" w:hAnsi="Times New Roman" w:cs="Times New Roman"/>
                <w:sz w:val="20"/>
              </w:rPr>
              <w:t xml:space="preserve"> и введенных в ручном или пакетном режиме</w:t>
            </w:r>
          </w:p>
        </w:tc>
      </w:tr>
      <w:tr w:rsidR="00FC4BEE" w:rsidTr="00C67775">
        <w:tc>
          <w:tcPr>
            <w:tcW w:w="562" w:type="dxa"/>
          </w:tcPr>
          <w:p w:rsidR="00FC4BEE" w:rsidRDefault="00FC4BEE" w:rsidP="00FC4BEE">
            <w:pPr>
              <w:pStyle w:val="a3"/>
              <w:numPr>
                <w:ilvl w:val="0"/>
                <w:numId w:val="41"/>
              </w:numPr>
              <w:spacing w:after="60"/>
              <w:ind w:left="313" w:right="13"/>
              <w:contextualSpacing w:val="0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2127" w:type="dxa"/>
          </w:tcPr>
          <w:p w:rsidR="00FC4BEE" w:rsidRDefault="00FC4BEE" w:rsidP="00FC4BEE">
            <w:pPr>
              <w:pStyle w:val="a3"/>
              <w:spacing w:after="60"/>
              <w:ind w:left="0"/>
              <w:contextualSpacing w:val="0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Система</w:t>
            </w:r>
          </w:p>
        </w:tc>
        <w:tc>
          <w:tcPr>
            <w:tcW w:w="6662" w:type="dxa"/>
          </w:tcPr>
          <w:p w:rsidR="00FC4BEE" w:rsidRDefault="00E9303A" w:rsidP="00C67775">
            <w:pPr>
              <w:pStyle w:val="a3"/>
              <w:spacing w:after="60"/>
              <w:ind w:left="0"/>
              <w:contextualSpacing w:val="0"/>
              <w:jc w:val="both"/>
              <w:rPr>
                <w:rFonts w:ascii="Times New Roman" w:hAnsi="Times New Roman" w:cs="Times New Roman"/>
                <w:sz w:val="20"/>
              </w:rPr>
            </w:pPr>
            <w:r w:rsidRPr="00E9303A">
              <w:rPr>
                <w:rFonts w:ascii="Times New Roman" w:hAnsi="Times New Roman" w:cs="Times New Roman"/>
                <w:sz w:val="20"/>
              </w:rPr>
              <w:t>веб – приложение</w:t>
            </w:r>
            <w:r>
              <w:rPr>
                <w:rFonts w:ascii="Times New Roman" w:hAnsi="Times New Roman" w:cs="Times New Roman"/>
                <w:sz w:val="20"/>
              </w:rPr>
              <w:t xml:space="preserve">, используемое для работы </w:t>
            </w:r>
            <w:r w:rsidR="00C67775">
              <w:rPr>
                <w:rFonts w:ascii="Times New Roman" w:hAnsi="Times New Roman" w:cs="Times New Roman"/>
                <w:sz w:val="20"/>
              </w:rPr>
              <w:t xml:space="preserve">через интерфейс </w:t>
            </w:r>
            <w:r>
              <w:rPr>
                <w:rFonts w:ascii="Times New Roman" w:hAnsi="Times New Roman" w:cs="Times New Roman"/>
                <w:sz w:val="20"/>
              </w:rPr>
              <w:t>с данными BARS GL</w:t>
            </w:r>
            <w:r w:rsidR="00C67775">
              <w:rPr>
                <w:rFonts w:ascii="Times New Roman" w:hAnsi="Times New Roman" w:cs="Times New Roman"/>
                <w:sz w:val="20"/>
              </w:rPr>
              <w:t xml:space="preserve"> </w:t>
            </w:r>
          </w:p>
        </w:tc>
      </w:tr>
      <w:tr w:rsidR="00E9303A" w:rsidTr="00C67775">
        <w:tc>
          <w:tcPr>
            <w:tcW w:w="562" w:type="dxa"/>
          </w:tcPr>
          <w:p w:rsidR="00E9303A" w:rsidRDefault="00E9303A" w:rsidP="00E9303A">
            <w:pPr>
              <w:pStyle w:val="a3"/>
              <w:numPr>
                <w:ilvl w:val="0"/>
                <w:numId w:val="41"/>
              </w:numPr>
              <w:spacing w:after="60"/>
              <w:ind w:left="313" w:right="13"/>
              <w:contextualSpacing w:val="0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2127" w:type="dxa"/>
          </w:tcPr>
          <w:p w:rsidR="00E9303A" w:rsidRDefault="00E9303A" w:rsidP="00162631">
            <w:pPr>
              <w:pStyle w:val="a3"/>
              <w:spacing w:after="60"/>
              <w:ind w:left="0"/>
              <w:contextualSpacing w:val="0"/>
              <w:rPr>
                <w:rFonts w:ascii="Times New Roman" w:hAnsi="Times New Roman" w:cs="Times New Roman"/>
                <w:sz w:val="20"/>
              </w:rPr>
            </w:pPr>
            <w:r w:rsidRPr="00FC4BEE">
              <w:rPr>
                <w:rFonts w:ascii="Times New Roman" w:hAnsi="Times New Roman" w:cs="Times New Roman"/>
                <w:sz w:val="20"/>
              </w:rPr>
              <w:t>Запрос на создание операции (запрос)</w:t>
            </w:r>
          </w:p>
        </w:tc>
        <w:tc>
          <w:tcPr>
            <w:tcW w:w="6662" w:type="dxa"/>
          </w:tcPr>
          <w:p w:rsidR="00E9303A" w:rsidRDefault="00E9303A" w:rsidP="00162631">
            <w:pPr>
              <w:pStyle w:val="a3"/>
              <w:spacing w:after="60"/>
              <w:ind w:left="0"/>
              <w:contextualSpacing w:val="0"/>
              <w:jc w:val="both"/>
              <w:rPr>
                <w:rFonts w:ascii="Times New Roman" w:hAnsi="Times New Roman" w:cs="Times New Roman"/>
                <w:sz w:val="20"/>
              </w:rPr>
            </w:pPr>
            <w:r w:rsidRPr="00FC4BEE">
              <w:rPr>
                <w:rFonts w:ascii="Times New Roman" w:hAnsi="Times New Roman" w:cs="Times New Roman"/>
                <w:sz w:val="20"/>
              </w:rPr>
              <w:t>набор атрибутов операции, вводимый через интерфейс BARS GL, и представляющий собой неавторизованную операцию до момента ее подтверждения ответственными сотрудниками банка, после чего запрос становится обработанным, а операция, на основе которого была создана, авторизованной</w:t>
            </w:r>
          </w:p>
        </w:tc>
      </w:tr>
      <w:tr w:rsidR="00C67775" w:rsidTr="00C67775">
        <w:tc>
          <w:tcPr>
            <w:tcW w:w="562" w:type="dxa"/>
          </w:tcPr>
          <w:p w:rsidR="00C67775" w:rsidRDefault="00C67775" w:rsidP="00E9303A">
            <w:pPr>
              <w:pStyle w:val="a3"/>
              <w:numPr>
                <w:ilvl w:val="0"/>
                <w:numId w:val="41"/>
              </w:numPr>
              <w:spacing w:after="60"/>
              <w:ind w:left="313" w:right="13"/>
              <w:contextualSpacing w:val="0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2127" w:type="dxa"/>
          </w:tcPr>
          <w:p w:rsidR="00C67775" w:rsidRPr="00FC4BEE" w:rsidRDefault="00C67775" w:rsidP="00162631">
            <w:pPr>
              <w:pStyle w:val="a3"/>
              <w:spacing w:after="60"/>
              <w:ind w:left="0"/>
              <w:contextualSpacing w:val="0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Правило «2 и 3 руки»</w:t>
            </w:r>
          </w:p>
        </w:tc>
        <w:tc>
          <w:tcPr>
            <w:tcW w:w="6662" w:type="dxa"/>
          </w:tcPr>
          <w:p w:rsidR="00C67775" w:rsidRPr="00FC4BEE" w:rsidRDefault="002843F8" w:rsidP="002843F8">
            <w:pPr>
              <w:pStyle w:val="a3"/>
              <w:spacing w:after="60"/>
              <w:ind w:left="0"/>
              <w:contextualSpacing w:val="0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р</w:t>
            </w:r>
            <w:r w:rsidR="00C67775">
              <w:rPr>
                <w:rFonts w:ascii="Times New Roman" w:hAnsi="Times New Roman" w:cs="Times New Roman"/>
                <w:sz w:val="20"/>
              </w:rPr>
              <w:t>азделение ответственности между пользователями, вводившими запросы на создание операции (атрибуты операции), и пользователями, авторизовавши</w:t>
            </w:r>
            <w:r>
              <w:rPr>
                <w:rFonts w:ascii="Times New Roman" w:hAnsi="Times New Roman" w:cs="Times New Roman"/>
                <w:sz w:val="20"/>
              </w:rPr>
              <w:t>ми</w:t>
            </w:r>
            <w:r w:rsidR="00C67775">
              <w:rPr>
                <w:rFonts w:ascii="Times New Roman" w:hAnsi="Times New Roman" w:cs="Times New Roman"/>
                <w:sz w:val="20"/>
              </w:rPr>
              <w:t xml:space="preserve"> операции по данным запросам</w:t>
            </w:r>
          </w:p>
        </w:tc>
      </w:tr>
      <w:tr w:rsidR="00C67775" w:rsidTr="00C67775">
        <w:tc>
          <w:tcPr>
            <w:tcW w:w="562" w:type="dxa"/>
          </w:tcPr>
          <w:p w:rsidR="00C67775" w:rsidRDefault="00C67775" w:rsidP="00E9303A">
            <w:pPr>
              <w:pStyle w:val="a3"/>
              <w:numPr>
                <w:ilvl w:val="0"/>
                <w:numId w:val="41"/>
              </w:numPr>
              <w:spacing w:after="60"/>
              <w:ind w:left="313" w:right="13"/>
              <w:contextualSpacing w:val="0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2127" w:type="dxa"/>
          </w:tcPr>
          <w:p w:rsidR="00C67775" w:rsidRDefault="00C67775" w:rsidP="002843F8">
            <w:pPr>
              <w:pStyle w:val="a3"/>
              <w:spacing w:after="60"/>
              <w:ind w:left="0"/>
              <w:contextualSpacing w:val="0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Шаг обработки запросов</w:t>
            </w:r>
          </w:p>
        </w:tc>
        <w:tc>
          <w:tcPr>
            <w:tcW w:w="6662" w:type="dxa"/>
          </w:tcPr>
          <w:p w:rsidR="002843F8" w:rsidRPr="002843F8" w:rsidRDefault="002843F8" w:rsidP="002843F8">
            <w:pPr>
              <w:pStyle w:val="a3"/>
              <w:spacing w:after="60"/>
              <w:ind w:left="0"/>
              <w:contextualSpacing w:val="0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этап прохождения операци</w:t>
            </w:r>
            <w:r w:rsidRPr="002843F8">
              <w:rPr>
                <w:rFonts w:ascii="Times New Roman" w:hAnsi="Times New Roman" w:cs="Times New Roman"/>
                <w:sz w:val="20"/>
              </w:rPr>
              <w:t>и</w:t>
            </w:r>
            <w:r>
              <w:rPr>
                <w:rFonts w:ascii="Times New Roman" w:hAnsi="Times New Roman" w:cs="Times New Roman"/>
                <w:sz w:val="20"/>
              </w:rPr>
              <w:t xml:space="preserve"> в процессе ее регистрации в системе</w:t>
            </w:r>
            <w:r w:rsidRPr="002843F8">
              <w:rPr>
                <w:rFonts w:ascii="Times New Roman" w:hAnsi="Times New Roman" w:cs="Times New Roman"/>
                <w:sz w:val="20"/>
              </w:rPr>
              <w:t>:</w:t>
            </w:r>
            <w:r>
              <w:rPr>
                <w:rFonts w:ascii="Times New Roman" w:hAnsi="Times New Roman" w:cs="Times New Roman"/>
                <w:sz w:val="20"/>
              </w:rPr>
              <w:t xml:space="preserve"> от ввода атрибутов операции до создания операции и формирования проводок</w:t>
            </w:r>
            <w:r w:rsidRPr="002843F8">
              <w:rPr>
                <w:rFonts w:ascii="Times New Roman" w:hAnsi="Times New Roman" w:cs="Times New Roman"/>
                <w:sz w:val="20"/>
              </w:rPr>
              <w:t>.</w:t>
            </w:r>
          </w:p>
        </w:tc>
      </w:tr>
    </w:tbl>
    <w:p w:rsidR="000005CC" w:rsidRPr="00511358" w:rsidRDefault="00076389" w:rsidP="00D97EF1">
      <w:pPr>
        <w:pStyle w:val="1"/>
        <w:keepNext w:val="0"/>
        <w:keepLines w:val="0"/>
        <w:numPr>
          <w:ilvl w:val="0"/>
          <w:numId w:val="13"/>
        </w:numPr>
        <w:spacing w:before="360" w:after="240"/>
        <w:ind w:left="357" w:hanging="357"/>
        <w:rPr>
          <w:rFonts w:ascii="Times New Roman" w:hAnsi="Times New Roman" w:cs="Times New Roman"/>
          <w:b/>
          <w:color w:val="002060"/>
          <w:sz w:val="22"/>
          <w:szCs w:val="22"/>
        </w:rPr>
      </w:pPr>
      <w:bookmarkStart w:id="1" w:name="_Toc456273667"/>
      <w:r>
        <w:rPr>
          <w:rFonts w:ascii="Times New Roman" w:hAnsi="Times New Roman" w:cs="Times New Roman"/>
          <w:b/>
          <w:color w:val="002060"/>
          <w:sz w:val="22"/>
          <w:szCs w:val="22"/>
        </w:rPr>
        <w:t>Введение</w:t>
      </w:r>
      <w:bookmarkEnd w:id="1"/>
      <w:r w:rsidRPr="005A5C12">
        <w:rPr>
          <w:rFonts w:ascii="Times New Roman" w:hAnsi="Times New Roman" w:cs="Times New Roman"/>
          <w:sz w:val="20"/>
        </w:rPr>
        <w:t xml:space="preserve"> </w:t>
      </w:r>
    </w:p>
    <w:p w:rsidR="005A5C12" w:rsidRDefault="005A5C12" w:rsidP="005A5C12">
      <w:pPr>
        <w:pStyle w:val="a3"/>
        <w:spacing w:after="60"/>
        <w:ind w:left="0" w:firstLine="426"/>
        <w:contextualSpacing w:val="0"/>
        <w:jc w:val="both"/>
        <w:rPr>
          <w:rFonts w:ascii="Times New Roman" w:hAnsi="Times New Roman" w:cs="Times New Roman"/>
          <w:sz w:val="20"/>
        </w:rPr>
      </w:pPr>
      <w:r w:rsidRPr="005A5C12">
        <w:rPr>
          <w:rFonts w:ascii="Times New Roman" w:hAnsi="Times New Roman" w:cs="Times New Roman"/>
          <w:sz w:val="20"/>
        </w:rPr>
        <w:t>Регистрация (авторизация) операций и создание проводок в BARS GL выполняется на основе запросов на создание операции, вводимых вручную или загружаемых из Excel файла через интерфейс системы. При регистрации действует правило «2 и 3 руки»: каждая операция, вновь введенная или загруженная из файла на основе запроса, проходит как минимум два этапа обработки (ввод и авторизацию) и становится завершенной (обработанной и видимой в формах отображения операций и проводок – «Операции», «Проводки», «Операции и полупроводки») только после подтверждения ее на 2-ом или 3-ем шагах обработки соответственно для текущих операций или для операций BackValue с архивной датой проводки.</w:t>
      </w:r>
    </w:p>
    <w:p w:rsidR="00233CE2" w:rsidRDefault="00233CE2" w:rsidP="00233CE2">
      <w:pPr>
        <w:pStyle w:val="a3"/>
        <w:spacing w:after="60"/>
        <w:ind w:left="0" w:firstLine="425"/>
        <w:contextualSpacing w:val="0"/>
        <w:jc w:val="both"/>
        <w:rPr>
          <w:rFonts w:ascii="Times New Roman" w:hAnsi="Times New Roman" w:cs="Times New Roman"/>
          <w:sz w:val="20"/>
        </w:rPr>
      </w:pPr>
      <w:r w:rsidRPr="00233CE2">
        <w:rPr>
          <w:rFonts w:ascii="Times New Roman" w:hAnsi="Times New Roman" w:cs="Times New Roman"/>
          <w:sz w:val="20"/>
        </w:rPr>
        <w:t>Запросы, по которым должны регистрироваться операции (далее запросы на создание операции), вводятся и обрабатываются в формах:</w:t>
      </w:r>
    </w:p>
    <w:p w:rsidR="006D4B67" w:rsidRPr="00E620C2" w:rsidRDefault="00233CE2" w:rsidP="00233CE2">
      <w:pPr>
        <w:pStyle w:val="a3"/>
        <w:numPr>
          <w:ilvl w:val="0"/>
          <w:numId w:val="12"/>
        </w:numPr>
        <w:spacing w:after="0"/>
        <w:ind w:left="1327" w:hanging="357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 w:rsidRPr="00E620C2">
        <w:rPr>
          <w:rFonts w:ascii="Times New Roman" w:hAnsi="Times New Roman" w:cs="Times New Roman"/>
          <w:sz w:val="20"/>
          <w:szCs w:val="20"/>
        </w:rPr>
        <w:t xml:space="preserve"> </w:t>
      </w:r>
      <w:r w:rsidR="00EE06B8" w:rsidRPr="00E620C2">
        <w:rPr>
          <w:rFonts w:ascii="Times New Roman" w:hAnsi="Times New Roman" w:cs="Times New Roman"/>
          <w:sz w:val="20"/>
          <w:szCs w:val="20"/>
        </w:rPr>
        <w:t xml:space="preserve">«Ввод и авторизация операций» для ввода отдельных запросов и </w:t>
      </w:r>
    </w:p>
    <w:p w:rsidR="006D4B67" w:rsidRPr="00E620C2" w:rsidRDefault="00EE06B8" w:rsidP="006D4B67">
      <w:pPr>
        <w:pStyle w:val="a3"/>
        <w:numPr>
          <w:ilvl w:val="0"/>
          <w:numId w:val="12"/>
        </w:numPr>
        <w:spacing w:after="60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 w:rsidRPr="00E620C2">
        <w:rPr>
          <w:rFonts w:ascii="Times New Roman" w:hAnsi="Times New Roman" w:cs="Times New Roman"/>
          <w:sz w:val="20"/>
          <w:szCs w:val="20"/>
        </w:rPr>
        <w:t>«Ввод и авторизация пакет</w:t>
      </w:r>
      <w:r w:rsidR="00CA62F6" w:rsidRPr="00E620C2">
        <w:rPr>
          <w:rFonts w:ascii="Times New Roman" w:hAnsi="Times New Roman" w:cs="Times New Roman"/>
          <w:sz w:val="20"/>
          <w:szCs w:val="20"/>
        </w:rPr>
        <w:t>ов</w:t>
      </w:r>
      <w:r w:rsidRPr="00E620C2">
        <w:rPr>
          <w:rFonts w:ascii="Times New Roman" w:hAnsi="Times New Roman" w:cs="Times New Roman"/>
          <w:sz w:val="20"/>
          <w:szCs w:val="20"/>
        </w:rPr>
        <w:t xml:space="preserve">» для ввода запросов </w:t>
      </w:r>
      <w:r w:rsidR="006D4B67" w:rsidRPr="00E620C2">
        <w:rPr>
          <w:rFonts w:ascii="Times New Roman" w:hAnsi="Times New Roman" w:cs="Times New Roman"/>
          <w:sz w:val="20"/>
          <w:szCs w:val="20"/>
        </w:rPr>
        <w:t xml:space="preserve">списком </w:t>
      </w:r>
      <w:r w:rsidRPr="00E620C2">
        <w:rPr>
          <w:rFonts w:ascii="Times New Roman" w:hAnsi="Times New Roman" w:cs="Times New Roman"/>
          <w:sz w:val="20"/>
          <w:szCs w:val="20"/>
        </w:rPr>
        <w:t>(</w:t>
      </w:r>
      <w:r w:rsidR="006D4B67" w:rsidRPr="00E620C2">
        <w:rPr>
          <w:rFonts w:ascii="Times New Roman" w:hAnsi="Times New Roman" w:cs="Times New Roman"/>
          <w:sz w:val="20"/>
          <w:szCs w:val="20"/>
        </w:rPr>
        <w:t>пакетом)</w:t>
      </w:r>
      <w:r w:rsidRPr="00E620C2">
        <w:rPr>
          <w:rFonts w:ascii="Times New Roman" w:hAnsi="Times New Roman" w:cs="Times New Roman"/>
          <w:sz w:val="20"/>
          <w:szCs w:val="20"/>
        </w:rPr>
        <w:t xml:space="preserve"> из </w:t>
      </w:r>
      <w:r w:rsidR="006D4B67" w:rsidRPr="00E620C2">
        <w:rPr>
          <w:rFonts w:ascii="Times New Roman" w:hAnsi="Times New Roman" w:cs="Times New Roman"/>
          <w:sz w:val="20"/>
          <w:szCs w:val="20"/>
          <w:lang w:val="en-US"/>
        </w:rPr>
        <w:t>Excel</w:t>
      </w:r>
      <w:r w:rsidR="006D4B67" w:rsidRPr="00E620C2">
        <w:rPr>
          <w:rFonts w:ascii="Times New Roman" w:hAnsi="Times New Roman" w:cs="Times New Roman"/>
          <w:sz w:val="20"/>
          <w:szCs w:val="20"/>
        </w:rPr>
        <w:t xml:space="preserve"> </w:t>
      </w:r>
      <w:r w:rsidRPr="00E620C2">
        <w:rPr>
          <w:rFonts w:ascii="Times New Roman" w:hAnsi="Times New Roman" w:cs="Times New Roman"/>
          <w:sz w:val="20"/>
          <w:szCs w:val="20"/>
        </w:rPr>
        <w:t>файла</w:t>
      </w:r>
      <w:r w:rsidR="006D4B67" w:rsidRPr="00E620C2">
        <w:rPr>
          <w:rFonts w:ascii="Times New Roman" w:hAnsi="Times New Roman" w:cs="Times New Roman"/>
          <w:sz w:val="20"/>
          <w:szCs w:val="20"/>
        </w:rPr>
        <w:t xml:space="preserve">. </w:t>
      </w:r>
    </w:p>
    <w:p w:rsidR="006D4B67" w:rsidRPr="00E620C2" w:rsidRDefault="006D4B67" w:rsidP="00DB603C">
      <w:pPr>
        <w:pStyle w:val="a3"/>
        <w:spacing w:after="60"/>
        <w:ind w:left="0" w:firstLine="426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 w:rsidRPr="00E620C2">
        <w:rPr>
          <w:rFonts w:ascii="Times New Roman" w:hAnsi="Times New Roman" w:cs="Times New Roman"/>
          <w:sz w:val="20"/>
          <w:szCs w:val="20"/>
        </w:rPr>
        <w:t>Данные формы доступны через одноименные пункты меню вкладки «Бухучет»</w:t>
      </w:r>
      <w:r w:rsidR="0095060D" w:rsidRPr="00E620C2">
        <w:rPr>
          <w:rFonts w:ascii="Times New Roman" w:hAnsi="Times New Roman" w:cs="Times New Roman"/>
          <w:sz w:val="20"/>
          <w:szCs w:val="20"/>
        </w:rPr>
        <w:t xml:space="preserve"> пользователям</w:t>
      </w:r>
      <w:r w:rsidRPr="00E620C2">
        <w:rPr>
          <w:rFonts w:ascii="Times New Roman" w:hAnsi="Times New Roman" w:cs="Times New Roman"/>
          <w:sz w:val="20"/>
          <w:szCs w:val="20"/>
        </w:rPr>
        <w:t>, имеющим роли «Ввод операции» или «Открытие счетов и ввод операций»</w:t>
      </w:r>
      <w:r w:rsidR="00CB092B" w:rsidRPr="00CB092B">
        <w:rPr>
          <w:rFonts w:ascii="Times New Roman" w:hAnsi="Times New Roman" w:cs="Times New Roman"/>
          <w:sz w:val="20"/>
          <w:szCs w:val="20"/>
        </w:rPr>
        <w:t>, а также роли "2я рука" или "3я рука"</w:t>
      </w:r>
      <w:r w:rsidRPr="00E620C2">
        <w:rPr>
          <w:rFonts w:ascii="Times New Roman" w:hAnsi="Times New Roman" w:cs="Times New Roman"/>
          <w:sz w:val="20"/>
          <w:szCs w:val="20"/>
        </w:rPr>
        <w:t>.</w:t>
      </w:r>
    </w:p>
    <w:p w:rsidR="001774E8" w:rsidRPr="00E620C2" w:rsidRDefault="0095060D" w:rsidP="0091685C">
      <w:pPr>
        <w:pStyle w:val="a3"/>
        <w:spacing w:after="60"/>
        <w:ind w:left="0" w:firstLine="426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 w:rsidRPr="00E620C2">
        <w:rPr>
          <w:rFonts w:ascii="Times New Roman" w:hAnsi="Times New Roman" w:cs="Times New Roman"/>
          <w:sz w:val="20"/>
          <w:szCs w:val="20"/>
        </w:rPr>
        <w:t>В каждой из этих форм перед ее открытием предоставляется возможность выбора шага обработки запросов</w:t>
      </w:r>
      <w:r w:rsidR="00CA62F6" w:rsidRPr="00E620C2">
        <w:rPr>
          <w:rFonts w:ascii="Times New Roman" w:hAnsi="Times New Roman" w:cs="Times New Roman"/>
          <w:sz w:val="20"/>
          <w:szCs w:val="20"/>
        </w:rPr>
        <w:t xml:space="preserve"> или</w:t>
      </w:r>
      <w:r w:rsidR="004B51CA" w:rsidRPr="00E620C2">
        <w:rPr>
          <w:rFonts w:ascii="Times New Roman" w:hAnsi="Times New Roman" w:cs="Times New Roman"/>
          <w:sz w:val="20"/>
          <w:szCs w:val="20"/>
        </w:rPr>
        <w:t xml:space="preserve"> </w:t>
      </w:r>
      <w:r w:rsidRPr="00E620C2">
        <w:rPr>
          <w:rFonts w:ascii="Times New Roman" w:hAnsi="Times New Roman" w:cs="Times New Roman"/>
          <w:sz w:val="20"/>
          <w:szCs w:val="20"/>
        </w:rPr>
        <w:t>выбор</w:t>
      </w:r>
      <w:r w:rsidR="00CA62F6" w:rsidRPr="00E620C2">
        <w:rPr>
          <w:rFonts w:ascii="Times New Roman" w:hAnsi="Times New Roman" w:cs="Times New Roman"/>
          <w:sz w:val="20"/>
          <w:szCs w:val="20"/>
        </w:rPr>
        <w:t>а</w:t>
      </w:r>
      <w:r w:rsidRPr="00E620C2">
        <w:rPr>
          <w:rFonts w:ascii="Times New Roman" w:hAnsi="Times New Roman" w:cs="Times New Roman"/>
          <w:sz w:val="20"/>
          <w:szCs w:val="20"/>
        </w:rPr>
        <w:t xml:space="preserve"> всех обработанных или необработанных запросов </w:t>
      </w:r>
      <w:r w:rsidRPr="00E620C2">
        <w:rPr>
          <w:rFonts w:ascii="Times New Roman" w:hAnsi="Times New Roman" w:cs="Times New Roman"/>
          <w:sz w:val="20"/>
          <w:szCs w:val="20"/>
          <w:u w:val="single"/>
        </w:rPr>
        <w:t>за текущий операционный день</w:t>
      </w:r>
      <w:r w:rsidRPr="00E620C2">
        <w:rPr>
          <w:rFonts w:ascii="Times New Roman" w:hAnsi="Times New Roman" w:cs="Times New Roman"/>
          <w:sz w:val="20"/>
          <w:szCs w:val="20"/>
        </w:rPr>
        <w:t xml:space="preserve"> с </w:t>
      </w:r>
      <w:r w:rsidR="00797131" w:rsidRPr="00E620C2">
        <w:rPr>
          <w:rFonts w:ascii="Times New Roman" w:hAnsi="Times New Roman" w:cs="Times New Roman"/>
          <w:sz w:val="20"/>
          <w:szCs w:val="20"/>
        </w:rPr>
        <w:t xml:space="preserve">возможностью </w:t>
      </w:r>
      <w:r w:rsidRPr="00E620C2">
        <w:rPr>
          <w:rFonts w:ascii="Times New Roman" w:hAnsi="Times New Roman" w:cs="Times New Roman"/>
          <w:sz w:val="20"/>
          <w:szCs w:val="20"/>
        </w:rPr>
        <w:t>отбор</w:t>
      </w:r>
      <w:r w:rsidR="00797131" w:rsidRPr="00E620C2">
        <w:rPr>
          <w:rFonts w:ascii="Times New Roman" w:hAnsi="Times New Roman" w:cs="Times New Roman"/>
          <w:sz w:val="20"/>
          <w:szCs w:val="20"/>
        </w:rPr>
        <w:t>а</w:t>
      </w:r>
      <w:r w:rsidRPr="00E620C2">
        <w:rPr>
          <w:rFonts w:ascii="Times New Roman" w:hAnsi="Times New Roman" w:cs="Times New Roman"/>
          <w:sz w:val="20"/>
          <w:szCs w:val="20"/>
        </w:rPr>
        <w:t xml:space="preserve"> только тех запросов</w:t>
      </w:r>
      <w:r w:rsidR="00DB603C" w:rsidRPr="00E620C2">
        <w:rPr>
          <w:rFonts w:ascii="Times New Roman" w:hAnsi="Times New Roman" w:cs="Times New Roman"/>
          <w:sz w:val="20"/>
          <w:szCs w:val="20"/>
        </w:rPr>
        <w:t>, в изменении состояния которых участвовал авторизованный в системе пользователь.</w:t>
      </w:r>
    </w:p>
    <w:p w:rsidR="00F06021" w:rsidRPr="00E620C2" w:rsidRDefault="00F06021" w:rsidP="0091685C">
      <w:pPr>
        <w:pStyle w:val="a3"/>
        <w:spacing w:after="60"/>
        <w:ind w:left="0" w:firstLine="426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 w:rsidRPr="00F06021">
        <w:rPr>
          <w:rFonts w:ascii="Times New Roman" w:hAnsi="Times New Roman" w:cs="Times New Roman"/>
          <w:sz w:val="20"/>
        </w:rPr>
        <w:t xml:space="preserve">Историю создания операций </w:t>
      </w:r>
      <w:r w:rsidRPr="00F06021">
        <w:rPr>
          <w:rFonts w:ascii="Times New Roman" w:hAnsi="Times New Roman" w:cs="Times New Roman"/>
          <w:sz w:val="20"/>
          <w:u w:val="single"/>
        </w:rPr>
        <w:t>за любой период времени</w:t>
      </w:r>
      <w:r w:rsidRPr="00F06021">
        <w:rPr>
          <w:rFonts w:ascii="Times New Roman" w:hAnsi="Times New Roman" w:cs="Times New Roman"/>
          <w:sz w:val="20"/>
        </w:rPr>
        <w:t xml:space="preserve"> можно посмотреть в форме «История создания операции». В данной форме отображаются все запросы - обработанные и необработанные, </w:t>
      </w:r>
      <w:r w:rsidR="009C10FF">
        <w:rPr>
          <w:rFonts w:ascii="Times New Roman" w:hAnsi="Times New Roman" w:cs="Times New Roman"/>
          <w:sz w:val="20"/>
        </w:rPr>
        <w:t>а также</w:t>
      </w:r>
      <w:r w:rsidRPr="00F06021">
        <w:rPr>
          <w:rFonts w:ascii="Times New Roman" w:hAnsi="Times New Roman" w:cs="Times New Roman"/>
          <w:sz w:val="20"/>
        </w:rPr>
        <w:t xml:space="preserve"> </w:t>
      </w:r>
      <w:r w:rsidR="009C10FF">
        <w:rPr>
          <w:rFonts w:ascii="Times New Roman" w:hAnsi="Times New Roman" w:cs="Times New Roman"/>
          <w:sz w:val="20"/>
        </w:rPr>
        <w:t xml:space="preserve">удаленные </w:t>
      </w:r>
      <w:r w:rsidRPr="00F06021">
        <w:rPr>
          <w:rFonts w:ascii="Times New Roman" w:hAnsi="Times New Roman" w:cs="Times New Roman"/>
          <w:sz w:val="20"/>
        </w:rPr>
        <w:t>запросы.</w:t>
      </w:r>
    </w:p>
    <w:p w:rsidR="00FF5EF2" w:rsidRDefault="00FF5EF2" w:rsidP="00177CB0">
      <w:pPr>
        <w:pStyle w:val="1"/>
        <w:keepLines w:val="0"/>
        <w:numPr>
          <w:ilvl w:val="0"/>
          <w:numId w:val="13"/>
        </w:numPr>
        <w:spacing w:before="360" w:after="240"/>
        <w:rPr>
          <w:rFonts w:ascii="Times New Roman" w:hAnsi="Times New Roman" w:cs="Times New Roman"/>
          <w:b/>
          <w:color w:val="002060"/>
          <w:sz w:val="22"/>
          <w:szCs w:val="22"/>
        </w:rPr>
      </w:pPr>
      <w:bookmarkStart w:id="2" w:name="_Toc456273668"/>
      <w:r w:rsidRPr="00511358">
        <w:rPr>
          <w:rFonts w:ascii="Times New Roman" w:hAnsi="Times New Roman" w:cs="Times New Roman"/>
          <w:b/>
          <w:color w:val="002060"/>
          <w:sz w:val="22"/>
          <w:szCs w:val="22"/>
        </w:rPr>
        <w:t>Краткое описание шагов обработки запросов</w:t>
      </w:r>
      <w:bookmarkEnd w:id="2"/>
    </w:p>
    <w:p w:rsidR="00792A0A" w:rsidRPr="00511358" w:rsidRDefault="00792A0A" w:rsidP="007E5B6A">
      <w:pPr>
        <w:pStyle w:val="2"/>
        <w:numPr>
          <w:ilvl w:val="1"/>
          <w:numId w:val="13"/>
        </w:numPr>
        <w:spacing w:before="360" w:after="240"/>
        <w:rPr>
          <w:rFonts w:ascii="Times New Roman" w:hAnsi="Times New Roman" w:cs="Times New Roman"/>
          <w:b/>
          <w:color w:val="auto"/>
          <w:sz w:val="20"/>
          <w:szCs w:val="20"/>
        </w:rPr>
      </w:pPr>
      <w:bookmarkStart w:id="3" w:name="_Toc456273669"/>
      <w:r w:rsidRPr="00511358">
        <w:rPr>
          <w:rFonts w:ascii="Times New Roman" w:hAnsi="Times New Roman" w:cs="Times New Roman"/>
          <w:b/>
          <w:color w:val="auto"/>
          <w:sz w:val="20"/>
          <w:szCs w:val="20"/>
        </w:rPr>
        <w:t>Шаги обработки запросов</w:t>
      </w:r>
      <w:bookmarkEnd w:id="3"/>
    </w:p>
    <w:p w:rsidR="00487097" w:rsidRPr="00E620C2" w:rsidRDefault="00487097" w:rsidP="00E96FD6">
      <w:pPr>
        <w:pStyle w:val="a3"/>
        <w:keepNext/>
        <w:spacing w:after="12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 w:rsidRPr="00E620C2">
        <w:rPr>
          <w:rFonts w:ascii="Times New Roman" w:hAnsi="Times New Roman" w:cs="Times New Roman"/>
          <w:sz w:val="20"/>
          <w:szCs w:val="20"/>
        </w:rPr>
        <w:t>В системе реализованы три шага обработки запроса на создание операции:</w:t>
      </w:r>
    </w:p>
    <w:p w:rsidR="00487097" w:rsidRPr="00E620C2" w:rsidRDefault="00487097" w:rsidP="00D97EF1">
      <w:pPr>
        <w:numPr>
          <w:ilvl w:val="0"/>
          <w:numId w:val="16"/>
        </w:numPr>
        <w:tabs>
          <w:tab w:val="clear" w:pos="720"/>
        </w:tabs>
        <w:spacing w:after="120"/>
        <w:ind w:left="425" w:hanging="357"/>
        <w:jc w:val="both"/>
        <w:rPr>
          <w:rFonts w:ascii="Times New Roman" w:eastAsia="Times New Roman" w:hAnsi="Times New Roman" w:cs="Times New Roman"/>
          <w:color w:val="383838"/>
          <w:sz w:val="20"/>
          <w:szCs w:val="20"/>
          <w:lang w:eastAsia="ru-RU"/>
        </w:rPr>
      </w:pPr>
      <w:r w:rsidRPr="00E620C2">
        <w:rPr>
          <w:rFonts w:ascii="Times New Roman" w:eastAsia="Times New Roman" w:hAnsi="Times New Roman" w:cs="Times New Roman"/>
          <w:color w:val="383838"/>
          <w:sz w:val="20"/>
          <w:szCs w:val="20"/>
          <w:u w:val="single"/>
          <w:lang w:eastAsia="ru-RU"/>
        </w:rPr>
        <w:t xml:space="preserve">Ввод и передача </w:t>
      </w:r>
      <w:r w:rsidR="00797131" w:rsidRPr="00E620C2">
        <w:rPr>
          <w:rFonts w:ascii="Times New Roman" w:eastAsia="Times New Roman" w:hAnsi="Times New Roman" w:cs="Times New Roman"/>
          <w:color w:val="383838"/>
          <w:sz w:val="20"/>
          <w:szCs w:val="20"/>
          <w:u w:val="single"/>
          <w:lang w:eastAsia="ru-RU"/>
        </w:rPr>
        <w:t xml:space="preserve">запроса </w:t>
      </w:r>
      <w:r w:rsidRPr="00E620C2">
        <w:rPr>
          <w:rFonts w:ascii="Times New Roman" w:eastAsia="Times New Roman" w:hAnsi="Times New Roman" w:cs="Times New Roman"/>
          <w:color w:val="383838"/>
          <w:sz w:val="20"/>
          <w:szCs w:val="20"/>
          <w:u w:val="single"/>
          <w:lang w:eastAsia="ru-RU"/>
        </w:rPr>
        <w:t>на авторизацию</w:t>
      </w:r>
      <w:r w:rsidR="00627D9E" w:rsidRPr="00E620C2">
        <w:rPr>
          <w:rFonts w:ascii="Times New Roman" w:eastAsia="Times New Roman" w:hAnsi="Times New Roman" w:cs="Times New Roman"/>
          <w:color w:val="383838"/>
          <w:sz w:val="20"/>
          <w:szCs w:val="20"/>
          <w:u w:val="single"/>
          <w:lang w:eastAsia="ru-RU"/>
        </w:rPr>
        <w:t xml:space="preserve"> операции</w:t>
      </w:r>
      <w:r w:rsidRPr="00E620C2">
        <w:rPr>
          <w:rFonts w:ascii="Times New Roman" w:eastAsia="Times New Roman" w:hAnsi="Times New Roman" w:cs="Times New Roman"/>
          <w:color w:val="383838"/>
          <w:sz w:val="20"/>
          <w:szCs w:val="20"/>
          <w:lang w:eastAsia="ru-RU"/>
        </w:rPr>
        <w:t xml:space="preserve"> (</w:t>
      </w:r>
      <w:r w:rsidR="00C67C72" w:rsidRPr="00E620C2">
        <w:rPr>
          <w:rFonts w:ascii="Times New Roman" w:eastAsia="Times New Roman" w:hAnsi="Times New Roman" w:cs="Times New Roman"/>
          <w:color w:val="383838"/>
          <w:sz w:val="20"/>
          <w:szCs w:val="20"/>
          <w:lang w:eastAsia="ru-RU"/>
        </w:rPr>
        <w:t>контроль</w:t>
      </w:r>
      <w:r w:rsidRPr="00E620C2">
        <w:rPr>
          <w:rFonts w:ascii="Times New Roman" w:eastAsia="Times New Roman" w:hAnsi="Times New Roman" w:cs="Times New Roman"/>
          <w:color w:val="383838"/>
          <w:sz w:val="20"/>
          <w:szCs w:val="20"/>
          <w:lang w:eastAsia="ru-RU"/>
        </w:rPr>
        <w:t xml:space="preserve"> и подпись) </w:t>
      </w:r>
    </w:p>
    <w:p w:rsidR="00487097" w:rsidRPr="00E620C2" w:rsidRDefault="00487097" w:rsidP="002926A6">
      <w:pPr>
        <w:keepNext/>
        <w:spacing w:after="120"/>
        <w:ind w:left="709" w:firstLine="284"/>
        <w:jc w:val="both"/>
        <w:rPr>
          <w:rFonts w:ascii="Times New Roman" w:eastAsia="Times New Roman" w:hAnsi="Times New Roman" w:cs="Times New Roman"/>
          <w:color w:val="383838"/>
          <w:sz w:val="20"/>
          <w:szCs w:val="20"/>
          <w:lang w:eastAsia="ru-RU"/>
        </w:rPr>
      </w:pPr>
      <w:r w:rsidRPr="00E620C2">
        <w:rPr>
          <w:rFonts w:ascii="Times New Roman" w:eastAsia="Times New Roman" w:hAnsi="Times New Roman" w:cs="Times New Roman"/>
          <w:color w:val="383838"/>
          <w:sz w:val="20"/>
          <w:szCs w:val="20"/>
          <w:lang w:eastAsia="ru-RU"/>
        </w:rPr>
        <w:t xml:space="preserve"> Включает в себя</w:t>
      </w:r>
    </w:p>
    <w:p w:rsidR="00487097" w:rsidRPr="00E620C2" w:rsidRDefault="00487097" w:rsidP="00487097">
      <w:pPr>
        <w:pStyle w:val="a3"/>
        <w:numPr>
          <w:ilvl w:val="1"/>
          <w:numId w:val="18"/>
        </w:numPr>
        <w:spacing w:after="0"/>
        <w:jc w:val="both"/>
        <w:rPr>
          <w:rFonts w:ascii="Times New Roman" w:eastAsia="Times New Roman" w:hAnsi="Times New Roman" w:cs="Times New Roman"/>
          <w:color w:val="383838"/>
          <w:sz w:val="20"/>
          <w:lang w:eastAsia="ru-RU"/>
        </w:rPr>
      </w:pPr>
      <w:r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 xml:space="preserve">проверку </w:t>
      </w:r>
      <w:r w:rsidR="006D3A5A"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 xml:space="preserve">системой </w:t>
      </w:r>
      <w:r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 xml:space="preserve">правильности заполнения </w:t>
      </w:r>
      <w:r w:rsidR="00687665"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>запрос</w:t>
      </w:r>
      <w:r w:rsidR="00E76A66"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>а (</w:t>
      </w:r>
      <w:r w:rsidR="00E76A66" w:rsidRPr="00E620C2">
        <w:rPr>
          <w:rFonts w:ascii="Times New Roman" w:eastAsia="Times New Roman" w:hAnsi="Times New Roman" w:cs="Times New Roman"/>
          <w:i/>
          <w:color w:val="383838"/>
          <w:sz w:val="18"/>
          <w:szCs w:val="18"/>
          <w:lang w:eastAsia="ru-RU"/>
        </w:rPr>
        <w:t>пакета запросов</w:t>
      </w:r>
      <w:r w:rsidR="00E76A66"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>)</w:t>
      </w:r>
    </w:p>
    <w:p w:rsidR="00487097" w:rsidRPr="00E620C2" w:rsidRDefault="00487097" w:rsidP="00487097">
      <w:pPr>
        <w:pStyle w:val="a3"/>
        <w:numPr>
          <w:ilvl w:val="1"/>
          <w:numId w:val="18"/>
        </w:numPr>
        <w:spacing w:after="0"/>
        <w:jc w:val="both"/>
        <w:rPr>
          <w:rFonts w:ascii="Times New Roman" w:eastAsia="Times New Roman" w:hAnsi="Times New Roman" w:cs="Times New Roman"/>
          <w:color w:val="383838"/>
          <w:sz w:val="20"/>
          <w:lang w:eastAsia="ru-RU"/>
        </w:rPr>
      </w:pPr>
      <w:r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lastRenderedPageBreak/>
        <w:t>регистрацию запрос</w:t>
      </w:r>
      <w:r w:rsidR="00E76A66"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>а</w:t>
      </w:r>
      <w:r w:rsidR="00D2645A"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 xml:space="preserve"> </w:t>
      </w:r>
      <w:r w:rsidR="00E76A66"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>(</w:t>
      </w:r>
      <w:r w:rsidR="00E76A66" w:rsidRPr="00E620C2">
        <w:rPr>
          <w:rFonts w:ascii="Times New Roman" w:eastAsia="Times New Roman" w:hAnsi="Times New Roman" w:cs="Times New Roman"/>
          <w:i/>
          <w:color w:val="383838"/>
          <w:sz w:val="18"/>
          <w:szCs w:val="18"/>
          <w:lang w:eastAsia="ru-RU"/>
        </w:rPr>
        <w:t>пакета запросов</w:t>
      </w:r>
      <w:r w:rsidR="00E76A66"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 xml:space="preserve">) </w:t>
      </w:r>
      <w:r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 xml:space="preserve">в системе </w:t>
      </w:r>
      <w:r w:rsidR="00D14AC4"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>при успешной проверке</w:t>
      </w:r>
    </w:p>
    <w:p w:rsidR="006D3A5A" w:rsidRPr="00E620C2" w:rsidRDefault="006D3A5A" w:rsidP="00487097">
      <w:pPr>
        <w:pStyle w:val="a3"/>
        <w:numPr>
          <w:ilvl w:val="1"/>
          <w:numId w:val="18"/>
        </w:numPr>
        <w:spacing w:after="0"/>
        <w:jc w:val="both"/>
        <w:rPr>
          <w:rFonts w:ascii="Times New Roman" w:eastAsia="Times New Roman" w:hAnsi="Times New Roman" w:cs="Times New Roman"/>
          <w:color w:val="383838"/>
          <w:sz w:val="20"/>
          <w:lang w:eastAsia="ru-RU"/>
        </w:rPr>
      </w:pPr>
      <w:r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>возможность удаления запрос</w:t>
      </w:r>
      <w:r w:rsidR="00E76A66"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>а (</w:t>
      </w:r>
      <w:r w:rsidR="00E76A66" w:rsidRPr="00E620C2">
        <w:rPr>
          <w:rFonts w:ascii="Times New Roman" w:eastAsia="Times New Roman" w:hAnsi="Times New Roman" w:cs="Times New Roman"/>
          <w:i/>
          <w:color w:val="383838"/>
          <w:sz w:val="18"/>
          <w:szCs w:val="18"/>
          <w:lang w:eastAsia="ru-RU"/>
        </w:rPr>
        <w:t>пакета запросов</w:t>
      </w:r>
      <w:r w:rsidR="00E76A66"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>)</w:t>
      </w:r>
    </w:p>
    <w:p w:rsidR="006D3A5A" w:rsidRPr="00E620C2" w:rsidRDefault="006D3A5A" w:rsidP="00487097">
      <w:pPr>
        <w:pStyle w:val="a3"/>
        <w:numPr>
          <w:ilvl w:val="1"/>
          <w:numId w:val="18"/>
        </w:numPr>
        <w:spacing w:after="0"/>
        <w:jc w:val="both"/>
        <w:rPr>
          <w:rFonts w:ascii="Times New Roman" w:eastAsia="Times New Roman" w:hAnsi="Times New Roman" w:cs="Times New Roman"/>
          <w:color w:val="383838"/>
          <w:sz w:val="20"/>
          <w:lang w:eastAsia="ru-RU"/>
        </w:rPr>
      </w:pPr>
      <w:r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>возможность изменения атрибутов запроса</w:t>
      </w:r>
      <w:r w:rsidR="00D2645A"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 xml:space="preserve"> (</w:t>
      </w:r>
      <w:r w:rsidR="00D2645A" w:rsidRPr="00E620C2">
        <w:rPr>
          <w:rFonts w:ascii="Times New Roman" w:eastAsia="Times New Roman" w:hAnsi="Times New Roman" w:cs="Times New Roman"/>
          <w:i/>
          <w:color w:val="383838"/>
          <w:sz w:val="18"/>
          <w:szCs w:val="18"/>
          <w:lang w:eastAsia="ru-RU"/>
        </w:rPr>
        <w:t>отсутствует при пакетной загрузке</w:t>
      </w:r>
      <w:r w:rsidR="00D2645A"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>)</w:t>
      </w:r>
    </w:p>
    <w:p w:rsidR="00487097" w:rsidRPr="00E620C2" w:rsidRDefault="00487097" w:rsidP="00487097">
      <w:pPr>
        <w:pStyle w:val="a3"/>
        <w:numPr>
          <w:ilvl w:val="1"/>
          <w:numId w:val="18"/>
        </w:numPr>
        <w:spacing w:after="120"/>
        <w:ind w:left="1434" w:hanging="357"/>
        <w:contextualSpacing w:val="0"/>
        <w:jc w:val="both"/>
        <w:rPr>
          <w:rFonts w:ascii="Times New Roman" w:eastAsia="Times New Roman" w:hAnsi="Times New Roman" w:cs="Times New Roman"/>
          <w:color w:val="383838"/>
          <w:sz w:val="20"/>
          <w:szCs w:val="20"/>
          <w:lang w:eastAsia="ru-RU"/>
        </w:rPr>
      </w:pPr>
      <w:r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>передач</w:t>
      </w:r>
      <w:r w:rsidR="00627D9E"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>у</w:t>
      </w:r>
      <w:r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 xml:space="preserve"> запроса </w:t>
      </w:r>
      <w:r w:rsidR="00D2645A"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>(</w:t>
      </w:r>
      <w:r w:rsidR="00D2645A" w:rsidRPr="00E620C2">
        <w:rPr>
          <w:rFonts w:ascii="Times New Roman" w:eastAsia="Times New Roman" w:hAnsi="Times New Roman" w:cs="Times New Roman"/>
          <w:i/>
          <w:color w:val="383838"/>
          <w:sz w:val="18"/>
          <w:szCs w:val="18"/>
          <w:lang w:eastAsia="ru-RU"/>
        </w:rPr>
        <w:t>пакета запросов</w:t>
      </w:r>
      <w:r w:rsidR="00D2645A"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 xml:space="preserve">) </w:t>
      </w:r>
      <w:r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 xml:space="preserve">на </w:t>
      </w:r>
      <w:r w:rsidR="00627D9E"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 xml:space="preserve">подпись </w:t>
      </w:r>
      <w:r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>(</w:t>
      </w:r>
      <w:r w:rsidR="00627D9E"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>авторизацию операции</w:t>
      </w:r>
      <w:r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>)</w:t>
      </w:r>
    </w:p>
    <w:p w:rsidR="00487097" w:rsidRPr="00E620C2" w:rsidRDefault="005A5C12" w:rsidP="00487097">
      <w:pPr>
        <w:numPr>
          <w:ilvl w:val="0"/>
          <w:numId w:val="16"/>
        </w:numPr>
        <w:tabs>
          <w:tab w:val="clear" w:pos="720"/>
        </w:tabs>
        <w:spacing w:after="120"/>
        <w:ind w:left="425" w:hanging="357"/>
        <w:jc w:val="both"/>
        <w:rPr>
          <w:rFonts w:ascii="Times New Roman" w:eastAsia="Times New Roman" w:hAnsi="Times New Roman" w:cs="Times New Roman"/>
          <w:color w:val="383838"/>
          <w:sz w:val="20"/>
          <w:szCs w:val="20"/>
          <w:u w:val="single"/>
          <w:lang w:eastAsia="ru-RU"/>
        </w:rPr>
      </w:pPr>
      <w:r>
        <w:rPr>
          <w:rFonts w:ascii="Times New Roman" w:eastAsia="Times New Roman" w:hAnsi="Times New Roman" w:cs="Times New Roman"/>
          <w:color w:val="383838"/>
          <w:sz w:val="20"/>
          <w:szCs w:val="20"/>
          <w:u w:val="single"/>
          <w:lang w:eastAsia="ru-RU"/>
        </w:rPr>
        <w:t>Подпись и а</w:t>
      </w:r>
      <w:r w:rsidR="00487097" w:rsidRPr="00E620C2">
        <w:rPr>
          <w:rFonts w:ascii="Times New Roman" w:eastAsia="Times New Roman" w:hAnsi="Times New Roman" w:cs="Times New Roman"/>
          <w:color w:val="383838"/>
          <w:sz w:val="20"/>
          <w:szCs w:val="20"/>
          <w:u w:val="single"/>
          <w:lang w:eastAsia="ru-RU"/>
        </w:rPr>
        <w:t>вторизация операций по переданным запросам</w:t>
      </w:r>
      <w:r w:rsidR="00487097" w:rsidRPr="00E620C2">
        <w:rPr>
          <w:rFonts w:ascii="Times New Roman" w:eastAsia="Times New Roman" w:hAnsi="Times New Roman" w:cs="Times New Roman"/>
          <w:color w:val="383838"/>
          <w:sz w:val="20"/>
          <w:u w:val="single"/>
          <w:lang w:eastAsia="ru-RU"/>
        </w:rPr>
        <w:t xml:space="preserve"> </w:t>
      </w:r>
      <w:r w:rsidR="00E76A66" w:rsidRPr="00E620C2">
        <w:rPr>
          <w:rFonts w:ascii="Times New Roman" w:eastAsia="Times New Roman" w:hAnsi="Times New Roman" w:cs="Times New Roman"/>
          <w:color w:val="383838"/>
          <w:sz w:val="20"/>
          <w:szCs w:val="20"/>
          <w:u w:val="single"/>
          <w:lang w:eastAsia="ru-RU"/>
        </w:rPr>
        <w:t>(далее подпись запросов)</w:t>
      </w:r>
    </w:p>
    <w:p w:rsidR="00487097" w:rsidRPr="00E620C2" w:rsidRDefault="00487097" w:rsidP="00487097">
      <w:pPr>
        <w:spacing w:after="120"/>
        <w:ind w:left="709" w:firstLine="284"/>
        <w:jc w:val="both"/>
        <w:rPr>
          <w:rFonts w:ascii="Times New Roman" w:eastAsia="Times New Roman" w:hAnsi="Times New Roman" w:cs="Times New Roman"/>
          <w:color w:val="383838"/>
          <w:sz w:val="20"/>
          <w:szCs w:val="20"/>
          <w:lang w:eastAsia="ru-RU"/>
        </w:rPr>
      </w:pPr>
      <w:r w:rsidRPr="00E620C2">
        <w:rPr>
          <w:rFonts w:ascii="Times New Roman" w:eastAsia="Times New Roman" w:hAnsi="Times New Roman" w:cs="Times New Roman"/>
          <w:color w:val="383838"/>
          <w:sz w:val="20"/>
          <w:szCs w:val="20"/>
          <w:lang w:eastAsia="ru-RU"/>
        </w:rPr>
        <w:t>Включает</w:t>
      </w:r>
      <w:r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 xml:space="preserve"> в себя</w:t>
      </w:r>
    </w:p>
    <w:p w:rsidR="00487097" w:rsidRPr="00E620C2" w:rsidRDefault="00487097" w:rsidP="00536027">
      <w:pPr>
        <w:numPr>
          <w:ilvl w:val="1"/>
          <w:numId w:val="19"/>
        </w:numPr>
        <w:tabs>
          <w:tab w:val="clear" w:pos="1440"/>
        </w:tabs>
        <w:spacing w:after="0"/>
        <w:ind w:left="1134"/>
        <w:jc w:val="both"/>
        <w:rPr>
          <w:rFonts w:ascii="Times New Roman" w:eastAsia="Times New Roman" w:hAnsi="Times New Roman" w:cs="Times New Roman"/>
          <w:color w:val="383838"/>
          <w:sz w:val="20"/>
          <w:lang w:eastAsia="ru-RU"/>
        </w:rPr>
      </w:pPr>
      <w:r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 xml:space="preserve">визуальный и системный контроль </w:t>
      </w:r>
      <w:r w:rsidR="00687665"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>запрос</w:t>
      </w:r>
      <w:r w:rsidR="007D3DD3"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>а</w:t>
      </w:r>
      <w:r w:rsidR="00687665"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 xml:space="preserve"> </w:t>
      </w:r>
      <w:r w:rsidR="00E76A66"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>(</w:t>
      </w:r>
      <w:r w:rsidR="00E76A66" w:rsidRPr="00E620C2">
        <w:rPr>
          <w:rFonts w:ascii="Times New Roman" w:eastAsia="Times New Roman" w:hAnsi="Times New Roman" w:cs="Times New Roman"/>
          <w:i/>
          <w:color w:val="383838"/>
          <w:sz w:val="18"/>
          <w:szCs w:val="18"/>
          <w:lang w:eastAsia="ru-RU"/>
        </w:rPr>
        <w:t>пакета запросов</w:t>
      </w:r>
      <w:r w:rsidR="00E76A66"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>)</w:t>
      </w:r>
    </w:p>
    <w:p w:rsidR="00687665" w:rsidRPr="00E620C2" w:rsidRDefault="00D14AC4" w:rsidP="00536027">
      <w:pPr>
        <w:pStyle w:val="a3"/>
        <w:numPr>
          <w:ilvl w:val="1"/>
          <w:numId w:val="19"/>
        </w:numPr>
        <w:tabs>
          <w:tab w:val="clear" w:pos="1440"/>
        </w:tabs>
        <w:spacing w:after="0"/>
        <w:ind w:left="1134"/>
        <w:jc w:val="both"/>
        <w:rPr>
          <w:rFonts w:ascii="Times New Roman" w:eastAsia="Times New Roman" w:hAnsi="Times New Roman" w:cs="Times New Roman"/>
          <w:color w:val="383838"/>
          <w:sz w:val="20"/>
          <w:lang w:eastAsia="ru-RU"/>
        </w:rPr>
      </w:pPr>
      <w:r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 xml:space="preserve">возможность удаления пакета запросов </w:t>
      </w:r>
      <w:r w:rsidR="00E76A66"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>(</w:t>
      </w:r>
      <w:r w:rsidR="00E76A66" w:rsidRPr="00E620C2">
        <w:rPr>
          <w:rFonts w:ascii="Times New Roman" w:eastAsia="Times New Roman" w:hAnsi="Times New Roman" w:cs="Times New Roman"/>
          <w:i/>
          <w:color w:val="383838"/>
          <w:sz w:val="18"/>
          <w:szCs w:val="18"/>
          <w:lang w:eastAsia="ru-RU"/>
        </w:rPr>
        <w:t>отсутствует для отдельных запросов</w:t>
      </w:r>
      <w:r w:rsidR="00E76A66"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>)</w:t>
      </w:r>
    </w:p>
    <w:p w:rsidR="00D14AC4" w:rsidRPr="00E620C2" w:rsidRDefault="00687665" w:rsidP="00536027">
      <w:pPr>
        <w:pStyle w:val="a3"/>
        <w:numPr>
          <w:ilvl w:val="1"/>
          <w:numId w:val="19"/>
        </w:numPr>
        <w:tabs>
          <w:tab w:val="clear" w:pos="1440"/>
        </w:tabs>
        <w:spacing w:after="0"/>
        <w:ind w:left="1134"/>
        <w:rPr>
          <w:rFonts w:ascii="Times New Roman" w:eastAsia="Times New Roman" w:hAnsi="Times New Roman" w:cs="Times New Roman"/>
          <w:color w:val="383838"/>
          <w:sz w:val="20"/>
          <w:lang w:eastAsia="ru-RU"/>
        </w:rPr>
      </w:pPr>
      <w:r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 xml:space="preserve">возможность </w:t>
      </w:r>
      <w:r w:rsidR="00D14AC4"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>возврат</w:t>
      </w:r>
      <w:r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>а</w:t>
      </w:r>
      <w:r w:rsidR="00D14AC4"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 xml:space="preserve"> на доработку отдельного, не входящего в пакет, запроса</w:t>
      </w:r>
      <w:r w:rsidR="00E76A66"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 xml:space="preserve"> (</w:t>
      </w:r>
      <w:r w:rsidR="00E76A66" w:rsidRPr="00E620C2">
        <w:rPr>
          <w:rFonts w:ascii="Times New Roman" w:eastAsia="Times New Roman" w:hAnsi="Times New Roman" w:cs="Times New Roman"/>
          <w:i/>
          <w:color w:val="383838"/>
          <w:sz w:val="18"/>
          <w:szCs w:val="18"/>
          <w:lang w:eastAsia="ru-RU"/>
        </w:rPr>
        <w:t>отсутствует для пакет</w:t>
      </w:r>
      <w:r w:rsidR="007D3DD3" w:rsidRPr="00E620C2">
        <w:rPr>
          <w:rFonts w:ascii="Times New Roman" w:eastAsia="Times New Roman" w:hAnsi="Times New Roman" w:cs="Times New Roman"/>
          <w:i/>
          <w:color w:val="383838"/>
          <w:sz w:val="18"/>
          <w:szCs w:val="18"/>
          <w:lang w:eastAsia="ru-RU"/>
        </w:rPr>
        <w:t>а</w:t>
      </w:r>
      <w:r w:rsidR="00E76A66" w:rsidRPr="00E620C2">
        <w:rPr>
          <w:rFonts w:ascii="Times New Roman" w:eastAsia="Times New Roman" w:hAnsi="Times New Roman" w:cs="Times New Roman"/>
          <w:i/>
          <w:color w:val="383838"/>
          <w:sz w:val="18"/>
          <w:szCs w:val="18"/>
          <w:lang w:eastAsia="ru-RU"/>
        </w:rPr>
        <w:t xml:space="preserve"> запросов</w:t>
      </w:r>
      <w:r w:rsidR="00E76A66"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>)</w:t>
      </w:r>
    </w:p>
    <w:p w:rsidR="00487097" w:rsidRPr="005A5C12" w:rsidRDefault="005A5C12" w:rsidP="00536027">
      <w:pPr>
        <w:numPr>
          <w:ilvl w:val="1"/>
          <w:numId w:val="19"/>
        </w:numPr>
        <w:tabs>
          <w:tab w:val="clear" w:pos="1440"/>
        </w:tabs>
        <w:spacing w:after="0"/>
        <w:ind w:left="1134"/>
        <w:jc w:val="both"/>
        <w:rPr>
          <w:rFonts w:ascii="Times New Roman" w:eastAsia="Times New Roman" w:hAnsi="Times New Roman" w:cs="Times New Roman"/>
          <w:color w:val="383838"/>
          <w:sz w:val="20"/>
          <w:lang w:eastAsia="ru-RU"/>
        </w:rPr>
      </w:pPr>
      <w:r w:rsidRPr="005A5C12">
        <w:rPr>
          <w:rFonts w:ascii="Times New Roman" w:eastAsia="Times New Roman" w:hAnsi="Times New Roman" w:cs="Times New Roman"/>
          <w:color w:val="383838"/>
          <w:sz w:val="20"/>
          <w:lang w:eastAsia="ru-RU"/>
        </w:rPr>
        <w:t xml:space="preserve">подпись и авторизация </w:t>
      </w:r>
      <w:r>
        <w:rPr>
          <w:rFonts w:ascii="Times New Roman" w:eastAsia="Times New Roman" w:hAnsi="Times New Roman" w:cs="Times New Roman"/>
          <w:color w:val="383838"/>
          <w:sz w:val="20"/>
          <w:lang w:eastAsia="ru-RU"/>
        </w:rPr>
        <w:t xml:space="preserve">с </w:t>
      </w:r>
      <w:r w:rsidR="00487097" w:rsidRPr="005A5C12">
        <w:rPr>
          <w:rFonts w:ascii="Times New Roman" w:eastAsia="Times New Roman" w:hAnsi="Times New Roman" w:cs="Times New Roman"/>
          <w:color w:val="383838"/>
          <w:sz w:val="20"/>
          <w:lang w:eastAsia="ru-RU"/>
        </w:rPr>
        <w:t>завершение</w:t>
      </w:r>
      <w:r>
        <w:rPr>
          <w:rFonts w:ascii="Times New Roman" w:eastAsia="Times New Roman" w:hAnsi="Times New Roman" w:cs="Times New Roman"/>
          <w:color w:val="383838"/>
          <w:sz w:val="20"/>
          <w:lang w:eastAsia="ru-RU"/>
        </w:rPr>
        <w:t>м</w:t>
      </w:r>
      <w:r w:rsidR="00487097" w:rsidRPr="005A5C12">
        <w:rPr>
          <w:rFonts w:ascii="Times New Roman" w:eastAsia="Times New Roman" w:hAnsi="Times New Roman" w:cs="Times New Roman"/>
          <w:color w:val="383838"/>
          <w:sz w:val="20"/>
          <w:lang w:eastAsia="ru-RU"/>
        </w:rPr>
        <w:t xml:space="preserve"> обработки запрос</w:t>
      </w:r>
      <w:r w:rsidR="007D3DD3" w:rsidRPr="005A5C12">
        <w:rPr>
          <w:rFonts w:ascii="Times New Roman" w:eastAsia="Times New Roman" w:hAnsi="Times New Roman" w:cs="Times New Roman"/>
          <w:color w:val="383838"/>
          <w:sz w:val="20"/>
          <w:lang w:eastAsia="ru-RU"/>
        </w:rPr>
        <w:t>а (</w:t>
      </w:r>
      <w:r w:rsidR="007D3DD3" w:rsidRPr="005A5C12">
        <w:rPr>
          <w:rFonts w:ascii="Times New Roman" w:eastAsia="Times New Roman" w:hAnsi="Times New Roman" w:cs="Times New Roman"/>
          <w:i/>
          <w:color w:val="383838"/>
          <w:sz w:val="18"/>
          <w:szCs w:val="18"/>
          <w:lang w:eastAsia="ru-RU"/>
        </w:rPr>
        <w:t>пакета запросов</w:t>
      </w:r>
      <w:r w:rsidR="007D3DD3" w:rsidRPr="005A5C12">
        <w:rPr>
          <w:rFonts w:ascii="Times New Roman" w:eastAsia="Times New Roman" w:hAnsi="Times New Roman" w:cs="Times New Roman"/>
          <w:color w:val="383838"/>
          <w:sz w:val="20"/>
          <w:lang w:eastAsia="ru-RU"/>
        </w:rPr>
        <w:t>)</w:t>
      </w:r>
      <w:r w:rsidR="00487097" w:rsidRPr="005A5C12">
        <w:rPr>
          <w:rFonts w:ascii="Times New Roman" w:eastAsia="Times New Roman" w:hAnsi="Times New Roman" w:cs="Times New Roman"/>
          <w:color w:val="383838"/>
          <w:sz w:val="20"/>
          <w:lang w:eastAsia="ru-RU"/>
        </w:rPr>
        <w:t xml:space="preserve"> с текущей датой проводки и создание</w:t>
      </w:r>
      <w:r>
        <w:rPr>
          <w:rFonts w:ascii="Times New Roman" w:eastAsia="Times New Roman" w:hAnsi="Times New Roman" w:cs="Times New Roman"/>
          <w:color w:val="383838"/>
          <w:sz w:val="20"/>
          <w:lang w:eastAsia="ru-RU"/>
        </w:rPr>
        <w:t>м</w:t>
      </w:r>
      <w:r w:rsidR="00487097" w:rsidRPr="005A5C12">
        <w:rPr>
          <w:rFonts w:ascii="Times New Roman" w:eastAsia="Times New Roman" w:hAnsi="Times New Roman" w:cs="Times New Roman"/>
          <w:color w:val="383838"/>
          <w:sz w:val="20"/>
          <w:lang w:eastAsia="ru-RU"/>
        </w:rPr>
        <w:t xml:space="preserve"> проводок в текущем операционном дне</w:t>
      </w:r>
    </w:p>
    <w:p w:rsidR="00487097" w:rsidRPr="00E620C2" w:rsidRDefault="00487097" w:rsidP="00536027">
      <w:pPr>
        <w:numPr>
          <w:ilvl w:val="1"/>
          <w:numId w:val="19"/>
        </w:numPr>
        <w:tabs>
          <w:tab w:val="clear" w:pos="1440"/>
        </w:tabs>
        <w:spacing w:after="120"/>
        <w:ind w:left="1134"/>
        <w:jc w:val="both"/>
        <w:rPr>
          <w:rFonts w:ascii="Times New Roman" w:eastAsia="Times New Roman" w:hAnsi="Times New Roman" w:cs="Times New Roman"/>
          <w:color w:val="383838"/>
          <w:sz w:val="20"/>
          <w:lang w:eastAsia="ru-RU"/>
        </w:rPr>
      </w:pPr>
      <w:r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 xml:space="preserve">перевод запроса с </w:t>
      </w:r>
      <w:r w:rsidR="00D14AC4"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 xml:space="preserve">прошлой (архивной) </w:t>
      </w:r>
      <w:r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 xml:space="preserve">датой в состояние ожидания подтверждения даты проводки </w:t>
      </w:r>
    </w:p>
    <w:p w:rsidR="00487097" w:rsidRPr="00E620C2" w:rsidRDefault="00487097" w:rsidP="00487097">
      <w:pPr>
        <w:numPr>
          <w:ilvl w:val="0"/>
          <w:numId w:val="16"/>
        </w:numPr>
        <w:tabs>
          <w:tab w:val="clear" w:pos="720"/>
        </w:tabs>
        <w:spacing w:after="120"/>
        <w:ind w:left="425" w:hanging="357"/>
        <w:jc w:val="both"/>
        <w:rPr>
          <w:rFonts w:ascii="Times New Roman" w:eastAsia="Times New Roman" w:hAnsi="Times New Roman" w:cs="Times New Roman"/>
          <w:color w:val="383838"/>
          <w:sz w:val="20"/>
          <w:szCs w:val="20"/>
          <w:u w:val="single"/>
          <w:lang w:eastAsia="ru-RU"/>
        </w:rPr>
      </w:pPr>
      <w:r w:rsidRPr="00E620C2">
        <w:rPr>
          <w:rFonts w:ascii="Times New Roman" w:eastAsia="Times New Roman" w:hAnsi="Times New Roman" w:cs="Times New Roman"/>
          <w:color w:val="383838"/>
          <w:sz w:val="20"/>
          <w:szCs w:val="20"/>
          <w:u w:val="single"/>
          <w:lang w:eastAsia="ru-RU"/>
        </w:rPr>
        <w:t>Подтверждение или отказ от подтверждения архивной даты</w:t>
      </w:r>
    </w:p>
    <w:p w:rsidR="00487097" w:rsidRPr="00E620C2" w:rsidRDefault="00487097" w:rsidP="00487097">
      <w:pPr>
        <w:spacing w:after="120"/>
        <w:ind w:left="709" w:firstLine="284"/>
        <w:jc w:val="both"/>
        <w:rPr>
          <w:rFonts w:ascii="Times New Roman" w:eastAsia="Times New Roman" w:hAnsi="Times New Roman" w:cs="Times New Roman"/>
          <w:color w:val="383838"/>
          <w:sz w:val="20"/>
          <w:szCs w:val="20"/>
          <w:lang w:eastAsia="ru-RU"/>
        </w:rPr>
      </w:pPr>
      <w:r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>Включает</w:t>
      </w:r>
      <w:r w:rsidRPr="00E620C2">
        <w:rPr>
          <w:rFonts w:ascii="Times New Roman" w:eastAsia="Times New Roman" w:hAnsi="Times New Roman" w:cs="Times New Roman"/>
          <w:color w:val="383838"/>
          <w:sz w:val="20"/>
          <w:szCs w:val="20"/>
          <w:lang w:eastAsia="ru-RU"/>
        </w:rPr>
        <w:t xml:space="preserve"> в себя</w:t>
      </w:r>
    </w:p>
    <w:p w:rsidR="00487097" w:rsidRPr="00E620C2" w:rsidRDefault="007D3DD3" w:rsidP="00536027">
      <w:pPr>
        <w:numPr>
          <w:ilvl w:val="1"/>
          <w:numId w:val="19"/>
        </w:numPr>
        <w:tabs>
          <w:tab w:val="clear" w:pos="1440"/>
        </w:tabs>
        <w:spacing w:after="0"/>
        <w:ind w:left="1134"/>
        <w:jc w:val="both"/>
        <w:rPr>
          <w:rFonts w:ascii="Times New Roman" w:eastAsia="Times New Roman" w:hAnsi="Times New Roman" w:cs="Times New Roman"/>
          <w:color w:val="383838"/>
          <w:sz w:val="20"/>
          <w:lang w:eastAsia="ru-RU"/>
        </w:rPr>
      </w:pPr>
      <w:r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 xml:space="preserve">подтверждение или отказ от подтверждения архивной даты проводки и </w:t>
      </w:r>
      <w:r w:rsidR="00487097"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 xml:space="preserve">завершение обработки запроса </w:t>
      </w:r>
      <w:r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>(</w:t>
      </w:r>
      <w:r w:rsidRPr="00E620C2">
        <w:rPr>
          <w:rFonts w:ascii="Times New Roman" w:eastAsia="Times New Roman" w:hAnsi="Times New Roman" w:cs="Times New Roman"/>
          <w:i/>
          <w:color w:val="383838"/>
          <w:sz w:val="18"/>
          <w:szCs w:val="18"/>
          <w:lang w:eastAsia="ru-RU"/>
        </w:rPr>
        <w:t>пакета запросов</w:t>
      </w:r>
      <w:r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>) с</w:t>
      </w:r>
      <w:r w:rsidR="00487097"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 xml:space="preserve"> создание</w:t>
      </w:r>
      <w:r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>м</w:t>
      </w:r>
      <w:r w:rsidR="00487097"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 xml:space="preserve"> проводок </w:t>
      </w:r>
      <w:r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>соответственно</w:t>
      </w:r>
    </w:p>
    <w:p w:rsidR="00487097" w:rsidRPr="00E620C2" w:rsidRDefault="00487097" w:rsidP="00487FCD">
      <w:pPr>
        <w:pStyle w:val="a3"/>
        <w:numPr>
          <w:ilvl w:val="0"/>
          <w:numId w:val="20"/>
        </w:numPr>
        <w:spacing w:after="0"/>
        <w:ind w:left="2268" w:hanging="357"/>
        <w:contextualSpacing w:val="0"/>
        <w:jc w:val="both"/>
        <w:rPr>
          <w:rFonts w:ascii="Times New Roman" w:eastAsia="Times New Roman" w:hAnsi="Times New Roman" w:cs="Times New Roman"/>
          <w:color w:val="383838"/>
          <w:sz w:val="20"/>
          <w:lang w:eastAsia="ru-RU"/>
        </w:rPr>
      </w:pPr>
      <w:r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>в </w:t>
      </w:r>
      <w:r w:rsidR="007D3DD3"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>архивном или</w:t>
      </w:r>
    </w:p>
    <w:p w:rsidR="00487097" w:rsidRPr="00E620C2" w:rsidRDefault="00487097" w:rsidP="007D3DD3">
      <w:pPr>
        <w:pStyle w:val="a3"/>
        <w:numPr>
          <w:ilvl w:val="0"/>
          <w:numId w:val="20"/>
        </w:numPr>
        <w:spacing w:after="0"/>
        <w:ind w:left="2268" w:hanging="357"/>
        <w:contextualSpacing w:val="0"/>
        <w:jc w:val="both"/>
        <w:rPr>
          <w:rFonts w:ascii="Times New Roman" w:eastAsia="Times New Roman" w:hAnsi="Times New Roman" w:cs="Times New Roman"/>
          <w:color w:val="383838"/>
          <w:sz w:val="20"/>
          <w:lang w:eastAsia="ru-RU"/>
        </w:rPr>
      </w:pPr>
      <w:r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>текущ</w:t>
      </w:r>
      <w:r w:rsidR="007D3DD3"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>ем</w:t>
      </w:r>
      <w:r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 xml:space="preserve"> операционн</w:t>
      </w:r>
      <w:r w:rsidR="007D3DD3"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>ом д</w:t>
      </w:r>
      <w:r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>н</w:t>
      </w:r>
      <w:r w:rsidR="007D3DD3"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>е</w:t>
      </w:r>
    </w:p>
    <w:p w:rsidR="007D3DD3" w:rsidRPr="00E620C2" w:rsidRDefault="007D3DD3" w:rsidP="00536027">
      <w:pPr>
        <w:numPr>
          <w:ilvl w:val="1"/>
          <w:numId w:val="19"/>
        </w:numPr>
        <w:tabs>
          <w:tab w:val="clear" w:pos="1440"/>
        </w:tabs>
        <w:spacing w:after="120"/>
        <w:ind w:left="1134"/>
        <w:jc w:val="both"/>
        <w:rPr>
          <w:rFonts w:ascii="Times New Roman" w:eastAsia="Times New Roman" w:hAnsi="Times New Roman" w:cs="Times New Roman"/>
          <w:color w:val="383838"/>
          <w:sz w:val="20"/>
          <w:lang w:eastAsia="ru-RU"/>
        </w:rPr>
      </w:pPr>
      <w:r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>возможность возврата</w:t>
      </w:r>
      <w:r w:rsidR="00487FCD"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 xml:space="preserve"> запроса (</w:t>
      </w:r>
      <w:r w:rsidR="00487FCD" w:rsidRPr="00E620C2">
        <w:rPr>
          <w:rFonts w:ascii="Times New Roman" w:eastAsia="Times New Roman" w:hAnsi="Times New Roman" w:cs="Times New Roman"/>
          <w:i/>
          <w:color w:val="383838"/>
          <w:sz w:val="18"/>
          <w:szCs w:val="18"/>
          <w:lang w:eastAsia="ru-RU"/>
        </w:rPr>
        <w:t>пакета запросов</w:t>
      </w:r>
      <w:r w:rsidR="00487FCD" w:rsidRPr="00E620C2">
        <w:rPr>
          <w:rFonts w:ascii="Times New Roman" w:eastAsia="Times New Roman" w:hAnsi="Times New Roman" w:cs="Times New Roman"/>
          <w:color w:val="383838"/>
          <w:sz w:val="20"/>
          <w:lang w:eastAsia="ru-RU"/>
        </w:rPr>
        <w:t>) на предыдущий шаг обработки</w:t>
      </w:r>
    </w:p>
    <w:p w:rsidR="00E96FD6" w:rsidRPr="00511358" w:rsidRDefault="006D7A1A" w:rsidP="00D801D3">
      <w:pPr>
        <w:pStyle w:val="2"/>
        <w:numPr>
          <w:ilvl w:val="1"/>
          <w:numId w:val="13"/>
        </w:numPr>
        <w:spacing w:before="360" w:after="240"/>
        <w:ind w:left="425" w:hanging="431"/>
        <w:rPr>
          <w:rFonts w:ascii="Times New Roman" w:hAnsi="Times New Roman" w:cs="Times New Roman"/>
          <w:b/>
          <w:color w:val="auto"/>
          <w:sz w:val="20"/>
          <w:szCs w:val="20"/>
        </w:rPr>
      </w:pPr>
      <w:bookmarkStart w:id="4" w:name="_Toc456273670"/>
      <w:r w:rsidRPr="00511358">
        <w:rPr>
          <w:rFonts w:ascii="Times New Roman" w:hAnsi="Times New Roman" w:cs="Times New Roman"/>
          <w:b/>
          <w:color w:val="auto"/>
          <w:sz w:val="20"/>
          <w:szCs w:val="20"/>
        </w:rPr>
        <w:t>Р</w:t>
      </w:r>
      <w:r w:rsidR="00E96FD6" w:rsidRPr="00511358">
        <w:rPr>
          <w:rFonts w:ascii="Times New Roman" w:hAnsi="Times New Roman" w:cs="Times New Roman"/>
          <w:b/>
          <w:color w:val="auto"/>
          <w:sz w:val="20"/>
          <w:szCs w:val="20"/>
        </w:rPr>
        <w:t>оли</w:t>
      </w:r>
      <w:r w:rsidRPr="00511358">
        <w:rPr>
          <w:rFonts w:ascii="Times New Roman" w:hAnsi="Times New Roman" w:cs="Times New Roman"/>
          <w:b/>
          <w:color w:val="auto"/>
          <w:sz w:val="20"/>
          <w:szCs w:val="20"/>
        </w:rPr>
        <w:t xml:space="preserve"> пользователей по шагам обработки</w:t>
      </w:r>
      <w:bookmarkEnd w:id="4"/>
    </w:p>
    <w:p w:rsidR="00E96FD6" w:rsidRPr="00E620C2" w:rsidRDefault="00E96FD6" w:rsidP="00E96FD6">
      <w:pPr>
        <w:spacing w:after="120"/>
        <w:ind w:firstLine="425"/>
        <w:jc w:val="both"/>
        <w:rPr>
          <w:rFonts w:ascii="Times New Roman" w:eastAsia="Times New Roman" w:hAnsi="Times New Roman" w:cs="Times New Roman"/>
          <w:color w:val="383838"/>
          <w:sz w:val="20"/>
          <w:szCs w:val="20"/>
          <w:lang w:eastAsia="ru-RU"/>
        </w:rPr>
      </w:pPr>
      <w:r w:rsidRPr="00E620C2">
        <w:rPr>
          <w:rFonts w:ascii="Times New Roman" w:eastAsia="Times New Roman" w:hAnsi="Times New Roman" w:cs="Times New Roman"/>
          <w:color w:val="383838"/>
          <w:sz w:val="20"/>
          <w:szCs w:val="20"/>
          <w:lang w:eastAsia="ru-RU"/>
        </w:rPr>
        <w:t>Для выполнения каждого шага обработки запроса отводится своя роль:</w:t>
      </w:r>
    </w:p>
    <w:p w:rsidR="00E96FD6" w:rsidRPr="00E620C2" w:rsidRDefault="00E96FD6" w:rsidP="00536027">
      <w:pPr>
        <w:pStyle w:val="a3"/>
        <w:numPr>
          <w:ilvl w:val="0"/>
          <w:numId w:val="36"/>
        </w:numPr>
        <w:spacing w:after="120"/>
        <w:ind w:left="1134"/>
        <w:jc w:val="both"/>
        <w:rPr>
          <w:rFonts w:ascii="Times New Roman" w:eastAsia="Times New Roman" w:hAnsi="Times New Roman" w:cs="Times New Roman"/>
          <w:color w:val="383838"/>
          <w:sz w:val="20"/>
          <w:szCs w:val="20"/>
          <w:lang w:eastAsia="ru-RU"/>
        </w:rPr>
      </w:pPr>
      <w:r w:rsidRPr="00E620C2">
        <w:rPr>
          <w:rFonts w:ascii="Times New Roman" w:eastAsia="Times New Roman" w:hAnsi="Times New Roman" w:cs="Times New Roman"/>
          <w:color w:val="383838"/>
          <w:sz w:val="20"/>
          <w:szCs w:val="20"/>
          <w:lang w:eastAsia="ru-RU"/>
        </w:rPr>
        <w:t>для шага 1 - роль «Ввод операций» или «Открытие счетов и ввод операций»</w:t>
      </w:r>
    </w:p>
    <w:p w:rsidR="00E96FD6" w:rsidRPr="00E620C2" w:rsidRDefault="00E96FD6" w:rsidP="00536027">
      <w:pPr>
        <w:pStyle w:val="a3"/>
        <w:numPr>
          <w:ilvl w:val="0"/>
          <w:numId w:val="36"/>
        </w:numPr>
        <w:spacing w:after="120"/>
        <w:ind w:left="1134"/>
        <w:jc w:val="both"/>
        <w:rPr>
          <w:rFonts w:ascii="Times New Roman" w:eastAsia="Times New Roman" w:hAnsi="Times New Roman" w:cs="Times New Roman"/>
          <w:color w:val="383838"/>
          <w:sz w:val="20"/>
          <w:szCs w:val="20"/>
          <w:lang w:eastAsia="ru-RU"/>
        </w:rPr>
      </w:pPr>
      <w:r w:rsidRPr="00E620C2">
        <w:rPr>
          <w:rFonts w:ascii="Times New Roman" w:eastAsia="Times New Roman" w:hAnsi="Times New Roman" w:cs="Times New Roman"/>
          <w:color w:val="383838"/>
          <w:sz w:val="20"/>
          <w:szCs w:val="20"/>
          <w:lang w:eastAsia="ru-RU"/>
        </w:rPr>
        <w:t>для шага 2 - роль «2я рука»</w:t>
      </w:r>
    </w:p>
    <w:p w:rsidR="00E96FD6" w:rsidRPr="00E620C2" w:rsidRDefault="00E96FD6" w:rsidP="00536027">
      <w:pPr>
        <w:pStyle w:val="a3"/>
        <w:numPr>
          <w:ilvl w:val="0"/>
          <w:numId w:val="36"/>
        </w:numPr>
        <w:spacing w:after="120"/>
        <w:ind w:left="1134"/>
        <w:jc w:val="both"/>
        <w:rPr>
          <w:rFonts w:ascii="Times New Roman" w:eastAsia="Times New Roman" w:hAnsi="Times New Roman" w:cs="Times New Roman"/>
          <w:color w:val="383838"/>
          <w:sz w:val="20"/>
          <w:szCs w:val="20"/>
          <w:lang w:eastAsia="ru-RU"/>
        </w:rPr>
      </w:pPr>
      <w:r w:rsidRPr="00E620C2">
        <w:rPr>
          <w:rFonts w:ascii="Times New Roman" w:eastAsia="Times New Roman" w:hAnsi="Times New Roman" w:cs="Times New Roman"/>
          <w:color w:val="383838"/>
          <w:sz w:val="20"/>
          <w:szCs w:val="20"/>
          <w:lang w:eastAsia="ru-RU"/>
        </w:rPr>
        <w:t>для шага 3 - роль «3я рука»</w:t>
      </w:r>
    </w:p>
    <w:p w:rsidR="001D2C27" w:rsidRPr="001D2C27" w:rsidRDefault="001D2C27" w:rsidP="001D2C27">
      <w:pPr>
        <w:spacing w:after="60"/>
        <w:ind w:firstLine="425"/>
        <w:jc w:val="both"/>
        <w:rPr>
          <w:rFonts w:ascii="Times New Roman" w:eastAsia="Times New Roman" w:hAnsi="Times New Roman" w:cs="Times New Roman"/>
          <w:color w:val="383838"/>
          <w:sz w:val="20"/>
          <w:szCs w:val="20"/>
          <w:lang w:eastAsia="ru-RU"/>
        </w:rPr>
      </w:pPr>
      <w:r w:rsidRPr="001D2C27">
        <w:rPr>
          <w:rFonts w:ascii="Times New Roman" w:eastAsia="Times New Roman" w:hAnsi="Times New Roman" w:cs="Times New Roman"/>
          <w:color w:val="383838"/>
          <w:sz w:val="20"/>
          <w:szCs w:val="20"/>
          <w:lang w:eastAsia="ru-RU"/>
        </w:rPr>
        <w:t>При данном разделении процедуры создания операции на отдельные шаги обработки реализуется правило – операции ввода и подписи запросов (авторизации операции) должны выполняться разными сотрудниками, т.е. пользователями, авторизовавшимися в системе с разными логинами.</w:t>
      </w:r>
    </w:p>
    <w:p w:rsidR="00487097" w:rsidRPr="00E620C2" w:rsidRDefault="00487097" w:rsidP="00E96FD6">
      <w:pPr>
        <w:spacing w:after="60"/>
        <w:ind w:firstLine="425"/>
        <w:jc w:val="both"/>
        <w:rPr>
          <w:rFonts w:ascii="Times New Roman" w:eastAsia="Times New Roman" w:hAnsi="Times New Roman" w:cs="Times New Roman"/>
          <w:color w:val="383838"/>
          <w:sz w:val="20"/>
          <w:szCs w:val="20"/>
          <w:lang w:eastAsia="ru-RU"/>
        </w:rPr>
      </w:pPr>
      <w:r w:rsidRPr="00E620C2">
        <w:rPr>
          <w:rFonts w:ascii="Times New Roman" w:eastAsia="Times New Roman" w:hAnsi="Times New Roman" w:cs="Times New Roman"/>
          <w:color w:val="383838"/>
          <w:sz w:val="20"/>
          <w:szCs w:val="20"/>
          <w:lang w:eastAsia="ru-RU"/>
        </w:rPr>
        <w:t>Данное требование распространяется как на запросы, введенные вручную, так и на запросы, загруженные из файла.</w:t>
      </w:r>
    </w:p>
    <w:p w:rsidR="00E96FD6" w:rsidRPr="00E620C2" w:rsidRDefault="00E96FD6" w:rsidP="00E96FD6">
      <w:pPr>
        <w:spacing w:after="120"/>
        <w:ind w:firstLine="425"/>
        <w:jc w:val="both"/>
        <w:rPr>
          <w:rFonts w:ascii="Times New Roman" w:eastAsia="Times New Roman" w:hAnsi="Times New Roman" w:cs="Times New Roman"/>
          <w:color w:val="383838"/>
          <w:sz w:val="20"/>
          <w:szCs w:val="20"/>
          <w:lang w:eastAsia="ru-RU"/>
        </w:rPr>
      </w:pPr>
      <w:r w:rsidRPr="00E620C2">
        <w:rPr>
          <w:rFonts w:ascii="Times New Roman" w:eastAsia="Times New Roman" w:hAnsi="Times New Roman" w:cs="Times New Roman"/>
          <w:color w:val="383838"/>
          <w:sz w:val="20"/>
          <w:szCs w:val="20"/>
          <w:lang w:eastAsia="ru-RU"/>
        </w:rPr>
        <w:t>При наличии у пользователя ролей «2я рука» и «3я рука»</w:t>
      </w:r>
      <w:r w:rsidR="006D7A1A" w:rsidRPr="00E620C2">
        <w:rPr>
          <w:rFonts w:ascii="Times New Roman" w:eastAsia="Times New Roman" w:hAnsi="Times New Roman" w:cs="Times New Roman"/>
          <w:color w:val="383838"/>
          <w:sz w:val="20"/>
          <w:szCs w:val="20"/>
          <w:lang w:eastAsia="ru-RU"/>
        </w:rPr>
        <w:t xml:space="preserve"> операции по</w:t>
      </w:r>
      <w:r w:rsidRPr="00E620C2">
        <w:rPr>
          <w:rFonts w:ascii="Times New Roman" w:eastAsia="Times New Roman" w:hAnsi="Times New Roman" w:cs="Times New Roman"/>
          <w:color w:val="383838"/>
          <w:sz w:val="20"/>
          <w:szCs w:val="20"/>
          <w:lang w:eastAsia="ru-RU"/>
        </w:rPr>
        <w:t xml:space="preserve"> </w:t>
      </w:r>
      <w:r w:rsidR="006D7A1A" w:rsidRPr="00E620C2">
        <w:rPr>
          <w:rFonts w:ascii="Times New Roman" w:eastAsia="Times New Roman" w:hAnsi="Times New Roman" w:cs="Times New Roman"/>
          <w:color w:val="383838"/>
          <w:sz w:val="20"/>
          <w:szCs w:val="20"/>
          <w:lang w:eastAsia="ru-RU"/>
        </w:rPr>
        <w:t>запросу на создание операции</w:t>
      </w:r>
      <w:r w:rsidRPr="00E620C2">
        <w:rPr>
          <w:rFonts w:ascii="Times New Roman" w:eastAsia="Times New Roman" w:hAnsi="Times New Roman" w:cs="Times New Roman"/>
          <w:color w:val="383838"/>
          <w:sz w:val="20"/>
          <w:szCs w:val="20"/>
          <w:lang w:eastAsia="ru-RU"/>
        </w:rPr>
        <w:t xml:space="preserve"> с архивной датой проводки</w:t>
      </w:r>
      <w:r w:rsidR="006D7A1A" w:rsidRPr="00E620C2">
        <w:rPr>
          <w:rFonts w:ascii="Times New Roman" w:eastAsia="Times New Roman" w:hAnsi="Times New Roman" w:cs="Times New Roman"/>
          <w:color w:val="383838"/>
          <w:sz w:val="20"/>
          <w:szCs w:val="20"/>
          <w:lang w:eastAsia="ru-RU"/>
        </w:rPr>
        <w:t xml:space="preserve"> регистрируются в системе и становятся завершенными с архивной датой проводки уже на 2-ом шаге, </w:t>
      </w:r>
      <w:r w:rsidR="00E7045B" w:rsidRPr="00E620C2">
        <w:rPr>
          <w:rFonts w:ascii="Times New Roman" w:eastAsia="Times New Roman" w:hAnsi="Times New Roman" w:cs="Times New Roman"/>
          <w:color w:val="383838"/>
          <w:sz w:val="20"/>
          <w:szCs w:val="20"/>
          <w:lang w:eastAsia="ru-RU"/>
        </w:rPr>
        <w:t>исключая</w:t>
      </w:r>
      <w:r w:rsidR="006D7A1A" w:rsidRPr="00E620C2">
        <w:rPr>
          <w:rFonts w:ascii="Times New Roman" w:eastAsia="Times New Roman" w:hAnsi="Times New Roman" w:cs="Times New Roman"/>
          <w:color w:val="383838"/>
          <w:sz w:val="20"/>
          <w:szCs w:val="20"/>
          <w:lang w:eastAsia="ru-RU"/>
        </w:rPr>
        <w:t xml:space="preserve"> 3-ий шаг обработки.</w:t>
      </w:r>
      <w:r w:rsidRPr="00E620C2">
        <w:rPr>
          <w:rFonts w:ascii="Times New Roman" w:eastAsia="Times New Roman" w:hAnsi="Times New Roman" w:cs="Times New Roman"/>
          <w:color w:val="383838"/>
          <w:sz w:val="20"/>
          <w:szCs w:val="20"/>
          <w:lang w:eastAsia="ru-RU"/>
        </w:rPr>
        <w:t xml:space="preserve"> </w:t>
      </w:r>
    </w:p>
    <w:p w:rsidR="00057870" w:rsidRPr="00511358" w:rsidRDefault="0091685C" w:rsidP="00D801D3">
      <w:pPr>
        <w:pStyle w:val="2"/>
        <w:numPr>
          <w:ilvl w:val="1"/>
          <w:numId w:val="13"/>
        </w:numPr>
        <w:spacing w:before="360" w:after="240"/>
        <w:ind w:left="425" w:hanging="431"/>
        <w:rPr>
          <w:rFonts w:ascii="Times New Roman" w:hAnsi="Times New Roman" w:cs="Times New Roman"/>
          <w:b/>
          <w:color w:val="auto"/>
          <w:sz w:val="20"/>
          <w:szCs w:val="20"/>
        </w:rPr>
      </w:pPr>
      <w:bookmarkStart w:id="5" w:name="_Toc456273671"/>
      <w:r w:rsidRPr="00511358">
        <w:rPr>
          <w:rFonts w:ascii="Times New Roman" w:hAnsi="Times New Roman" w:cs="Times New Roman"/>
          <w:b/>
          <w:color w:val="auto"/>
          <w:sz w:val="20"/>
          <w:szCs w:val="20"/>
        </w:rPr>
        <w:t>С</w:t>
      </w:r>
      <w:r w:rsidR="004C15CA" w:rsidRPr="00511358">
        <w:rPr>
          <w:rFonts w:ascii="Times New Roman" w:hAnsi="Times New Roman" w:cs="Times New Roman"/>
          <w:b/>
          <w:color w:val="auto"/>
          <w:sz w:val="20"/>
          <w:szCs w:val="20"/>
        </w:rPr>
        <w:t>татусы</w:t>
      </w:r>
      <w:r w:rsidR="00057870" w:rsidRPr="00511358">
        <w:rPr>
          <w:rFonts w:ascii="Times New Roman" w:hAnsi="Times New Roman" w:cs="Times New Roman"/>
          <w:b/>
          <w:color w:val="auto"/>
          <w:sz w:val="20"/>
          <w:szCs w:val="20"/>
        </w:rPr>
        <w:t xml:space="preserve"> </w:t>
      </w:r>
      <w:r w:rsidRPr="00511358">
        <w:rPr>
          <w:rFonts w:ascii="Times New Roman" w:hAnsi="Times New Roman" w:cs="Times New Roman"/>
          <w:b/>
          <w:color w:val="auto"/>
          <w:sz w:val="20"/>
          <w:szCs w:val="20"/>
        </w:rPr>
        <w:t>запросов</w:t>
      </w:r>
      <w:r w:rsidR="004C15CA" w:rsidRPr="00511358">
        <w:rPr>
          <w:rFonts w:ascii="Times New Roman" w:hAnsi="Times New Roman" w:cs="Times New Roman"/>
          <w:b/>
          <w:color w:val="auto"/>
          <w:sz w:val="20"/>
          <w:szCs w:val="20"/>
        </w:rPr>
        <w:t xml:space="preserve"> по шагам обработки</w:t>
      </w:r>
      <w:bookmarkEnd w:id="5"/>
      <w:r w:rsidR="002926A6" w:rsidRPr="00511358">
        <w:rPr>
          <w:rFonts w:ascii="Times New Roman" w:hAnsi="Times New Roman" w:cs="Times New Roman"/>
          <w:b/>
          <w:color w:val="auto"/>
          <w:sz w:val="20"/>
          <w:szCs w:val="20"/>
        </w:rPr>
        <w:t xml:space="preserve"> </w:t>
      </w:r>
    </w:p>
    <w:p w:rsidR="009C1742" w:rsidRPr="00E620C2" w:rsidRDefault="009C1742" w:rsidP="00360F24">
      <w:pPr>
        <w:spacing w:after="120"/>
        <w:ind w:firstLine="425"/>
        <w:jc w:val="both"/>
        <w:rPr>
          <w:rFonts w:ascii="Times New Roman" w:eastAsia="Times New Roman" w:hAnsi="Times New Roman" w:cs="Times New Roman"/>
          <w:color w:val="383838"/>
          <w:sz w:val="20"/>
          <w:szCs w:val="20"/>
          <w:lang w:eastAsia="ru-RU"/>
        </w:rPr>
      </w:pPr>
      <w:r w:rsidRPr="00E620C2">
        <w:rPr>
          <w:rFonts w:ascii="Times New Roman" w:eastAsia="Times New Roman" w:hAnsi="Times New Roman" w:cs="Times New Roman"/>
          <w:color w:val="383838"/>
          <w:sz w:val="20"/>
          <w:szCs w:val="20"/>
          <w:lang w:eastAsia="ru-RU"/>
        </w:rPr>
        <w:t>На каком шаге обработки находится запрос на создание операции и его состояние можно определить по значению, отображаемому в колонке «Статус» в формах «Ввод и авторизация операций»</w:t>
      </w:r>
      <w:r w:rsidR="001D2C27">
        <w:rPr>
          <w:rFonts w:ascii="Times New Roman" w:eastAsia="Times New Roman" w:hAnsi="Times New Roman" w:cs="Times New Roman"/>
          <w:color w:val="383838"/>
          <w:sz w:val="20"/>
          <w:szCs w:val="20"/>
          <w:lang w:eastAsia="ru-RU"/>
        </w:rPr>
        <w:t>,</w:t>
      </w:r>
      <w:r w:rsidRPr="00E620C2">
        <w:rPr>
          <w:rFonts w:ascii="Times New Roman" w:eastAsia="Times New Roman" w:hAnsi="Times New Roman" w:cs="Times New Roman"/>
          <w:color w:val="383838"/>
          <w:sz w:val="20"/>
          <w:szCs w:val="20"/>
          <w:lang w:eastAsia="ru-RU"/>
        </w:rPr>
        <w:t xml:space="preserve"> «Ввод и авторизация пакета»</w:t>
      </w:r>
      <w:r w:rsidR="001D2C27">
        <w:rPr>
          <w:rFonts w:ascii="Times New Roman" w:eastAsia="Times New Roman" w:hAnsi="Times New Roman" w:cs="Times New Roman"/>
          <w:color w:val="383838"/>
          <w:sz w:val="20"/>
          <w:szCs w:val="20"/>
          <w:lang w:eastAsia="ru-RU"/>
        </w:rPr>
        <w:t xml:space="preserve"> и</w:t>
      </w:r>
      <w:r w:rsidR="001D2C27" w:rsidRPr="001D2C27">
        <w:rPr>
          <w:rFonts w:ascii="Times New Roman" w:eastAsia="Times New Roman" w:hAnsi="Times New Roman" w:cs="Times New Roman"/>
          <w:color w:val="383838"/>
          <w:sz w:val="20"/>
          <w:szCs w:val="20"/>
          <w:lang w:eastAsia="ru-RU"/>
        </w:rPr>
        <w:t xml:space="preserve"> </w:t>
      </w:r>
      <w:r w:rsidR="001D2C27" w:rsidRPr="00E620C2">
        <w:rPr>
          <w:rFonts w:ascii="Times New Roman" w:eastAsia="Times New Roman" w:hAnsi="Times New Roman" w:cs="Times New Roman"/>
          <w:color w:val="383838"/>
          <w:sz w:val="20"/>
          <w:szCs w:val="20"/>
          <w:lang w:eastAsia="ru-RU"/>
        </w:rPr>
        <w:t>«История создания операции»</w:t>
      </w:r>
      <w:r w:rsidRPr="00E620C2">
        <w:rPr>
          <w:rFonts w:ascii="Times New Roman" w:eastAsia="Times New Roman" w:hAnsi="Times New Roman" w:cs="Times New Roman"/>
          <w:color w:val="383838"/>
          <w:sz w:val="20"/>
          <w:szCs w:val="20"/>
          <w:lang w:eastAsia="ru-RU"/>
        </w:rPr>
        <w:t>.</w:t>
      </w:r>
      <w:r w:rsidR="005C42BF">
        <w:rPr>
          <w:rFonts w:ascii="Times New Roman" w:eastAsia="Times New Roman" w:hAnsi="Times New Roman" w:cs="Times New Roman"/>
          <w:color w:val="383838"/>
          <w:sz w:val="20"/>
          <w:szCs w:val="20"/>
          <w:lang w:eastAsia="ru-RU"/>
        </w:rPr>
        <w:t xml:space="preserve"> При работе в данных формах для поддержания актуального списка запросов и их состояния следует периодически обновлять содержание форм с помощью стандартной кнопки «Обновить».</w:t>
      </w:r>
    </w:p>
    <w:p w:rsidR="006D7A1A" w:rsidRPr="00640E4F" w:rsidRDefault="00360F24" w:rsidP="0055138D">
      <w:pPr>
        <w:keepNext/>
        <w:spacing w:after="120"/>
        <w:ind w:firstLine="425"/>
        <w:jc w:val="both"/>
        <w:rPr>
          <w:rFonts w:ascii="Times New Roman" w:hAnsi="Times New Roman" w:cs="Times New Roman"/>
          <w:sz w:val="20"/>
          <w:lang w:val="en-US"/>
        </w:rPr>
      </w:pPr>
      <w:r w:rsidRPr="00640E4F">
        <w:rPr>
          <w:rFonts w:ascii="Times New Roman" w:eastAsia="Times New Roman" w:hAnsi="Times New Roman" w:cs="Times New Roman"/>
          <w:sz w:val="20"/>
          <w:szCs w:val="20"/>
          <w:lang w:eastAsia="ru-RU"/>
        </w:rPr>
        <w:t>Допустимые</w:t>
      </w:r>
      <w:r w:rsidRPr="00640E4F">
        <w:rPr>
          <w:rFonts w:ascii="Times New Roman" w:hAnsi="Times New Roman" w:cs="Times New Roman"/>
          <w:sz w:val="20"/>
        </w:rPr>
        <w:t xml:space="preserve"> значения колонки «Статус»</w:t>
      </w:r>
      <w:r w:rsidRPr="00640E4F">
        <w:rPr>
          <w:rFonts w:ascii="Times New Roman" w:hAnsi="Times New Roman" w:cs="Times New Roman"/>
          <w:sz w:val="20"/>
          <w:lang w:val="en-US"/>
        </w:rPr>
        <w:t>:</w:t>
      </w:r>
    </w:p>
    <w:tbl>
      <w:tblPr>
        <w:tblStyle w:val="ac"/>
        <w:tblW w:w="9351" w:type="dxa"/>
        <w:tblLayout w:type="fixed"/>
        <w:tblLook w:val="04A0" w:firstRow="1" w:lastRow="0" w:firstColumn="1" w:lastColumn="0" w:noHBand="0" w:noVBand="1"/>
      </w:tblPr>
      <w:tblGrid>
        <w:gridCol w:w="846"/>
        <w:gridCol w:w="2410"/>
        <w:gridCol w:w="1559"/>
        <w:gridCol w:w="4536"/>
      </w:tblGrid>
      <w:tr w:rsidR="00247535" w:rsidRPr="00E620C2" w:rsidTr="007B0B8A">
        <w:trPr>
          <w:tblHeader/>
        </w:trPr>
        <w:tc>
          <w:tcPr>
            <w:tcW w:w="846" w:type="dxa"/>
            <w:shd w:val="clear" w:color="auto" w:fill="D9D9D9" w:themeFill="background1" w:themeFillShade="D9"/>
          </w:tcPr>
          <w:p w:rsidR="00247535" w:rsidRPr="00E620C2" w:rsidRDefault="00247535" w:rsidP="00640E4F">
            <w:pPr>
              <w:keepNext/>
              <w:ind w:left="-113" w:right="-65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E620C2">
              <w:rPr>
                <w:rFonts w:ascii="Times New Roman" w:hAnsi="Times New Roman" w:cs="Times New Roman"/>
                <w:sz w:val="18"/>
                <w:szCs w:val="18"/>
              </w:rPr>
              <w:t>Шаг обработки запроса</w:t>
            </w:r>
          </w:p>
        </w:tc>
        <w:tc>
          <w:tcPr>
            <w:tcW w:w="2410" w:type="dxa"/>
            <w:shd w:val="clear" w:color="auto" w:fill="D9D9D9" w:themeFill="background1" w:themeFillShade="D9"/>
          </w:tcPr>
          <w:p w:rsidR="00247535" w:rsidRPr="00E620C2" w:rsidRDefault="00247535" w:rsidP="00640E4F">
            <w:pPr>
              <w:keepNext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E620C2">
              <w:rPr>
                <w:rFonts w:ascii="Times New Roman" w:hAnsi="Times New Roman" w:cs="Times New Roman"/>
                <w:sz w:val="18"/>
                <w:szCs w:val="18"/>
              </w:rPr>
              <w:t>Описание шага</w:t>
            </w:r>
          </w:p>
        </w:tc>
        <w:tc>
          <w:tcPr>
            <w:tcW w:w="1559" w:type="dxa"/>
            <w:shd w:val="clear" w:color="auto" w:fill="D9D9D9" w:themeFill="background1" w:themeFillShade="D9"/>
          </w:tcPr>
          <w:p w:rsidR="00247535" w:rsidRPr="00E620C2" w:rsidRDefault="00247535" w:rsidP="00640E4F">
            <w:pPr>
              <w:keepNext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E620C2">
              <w:rPr>
                <w:rFonts w:ascii="Times New Roman" w:hAnsi="Times New Roman" w:cs="Times New Roman"/>
                <w:sz w:val="18"/>
                <w:szCs w:val="18"/>
              </w:rPr>
              <w:t>Статус</w:t>
            </w:r>
          </w:p>
        </w:tc>
        <w:tc>
          <w:tcPr>
            <w:tcW w:w="4536" w:type="dxa"/>
            <w:shd w:val="clear" w:color="auto" w:fill="D9D9D9" w:themeFill="background1" w:themeFillShade="D9"/>
          </w:tcPr>
          <w:p w:rsidR="00247535" w:rsidRPr="007B0B8A" w:rsidRDefault="00247535" w:rsidP="00640E4F">
            <w:pPr>
              <w:keepNext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7B0B8A">
              <w:rPr>
                <w:rFonts w:ascii="Times New Roman" w:hAnsi="Times New Roman" w:cs="Times New Roman"/>
                <w:sz w:val="16"/>
                <w:szCs w:val="16"/>
              </w:rPr>
              <w:t xml:space="preserve">Описание </w:t>
            </w:r>
            <w:r w:rsidR="00F354AB" w:rsidRPr="007B0B8A">
              <w:rPr>
                <w:rFonts w:ascii="Times New Roman" w:hAnsi="Times New Roman" w:cs="Times New Roman"/>
                <w:sz w:val="16"/>
                <w:szCs w:val="16"/>
              </w:rPr>
              <w:t xml:space="preserve">состояния запроса по </w:t>
            </w:r>
            <w:r w:rsidRPr="007B0B8A">
              <w:rPr>
                <w:rFonts w:ascii="Times New Roman" w:hAnsi="Times New Roman" w:cs="Times New Roman"/>
                <w:sz w:val="16"/>
                <w:szCs w:val="16"/>
              </w:rPr>
              <w:t>статус</w:t>
            </w:r>
            <w:r w:rsidR="00F354AB" w:rsidRPr="007B0B8A">
              <w:rPr>
                <w:rFonts w:ascii="Times New Roman" w:hAnsi="Times New Roman" w:cs="Times New Roman"/>
                <w:sz w:val="16"/>
                <w:szCs w:val="16"/>
              </w:rPr>
              <w:t>у</w:t>
            </w:r>
          </w:p>
        </w:tc>
      </w:tr>
      <w:tr w:rsidR="00247535" w:rsidRPr="00E620C2" w:rsidTr="007B0B8A">
        <w:trPr>
          <w:trHeight w:val="312"/>
        </w:trPr>
        <w:tc>
          <w:tcPr>
            <w:tcW w:w="846" w:type="dxa"/>
            <w:vMerge w:val="restart"/>
          </w:tcPr>
          <w:p w:rsidR="00247535" w:rsidRPr="00E620C2" w:rsidRDefault="00F354AB" w:rsidP="00640E4F">
            <w:pPr>
              <w:keepNext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E620C2">
              <w:rPr>
                <w:rFonts w:ascii="Times New Roman" w:hAnsi="Times New Roman" w:cs="Times New Roman"/>
                <w:sz w:val="18"/>
                <w:szCs w:val="18"/>
              </w:rPr>
              <w:t>1 шаг</w:t>
            </w:r>
          </w:p>
        </w:tc>
        <w:tc>
          <w:tcPr>
            <w:tcW w:w="2410" w:type="dxa"/>
            <w:vMerge w:val="restart"/>
          </w:tcPr>
          <w:p w:rsidR="00700608" w:rsidRPr="00E620C2" w:rsidRDefault="00247535" w:rsidP="00640E4F">
            <w:pPr>
              <w:keepNext/>
              <w:rPr>
                <w:rFonts w:ascii="Times New Roman" w:hAnsi="Times New Roman" w:cs="Times New Roman"/>
                <w:sz w:val="18"/>
                <w:szCs w:val="18"/>
              </w:rPr>
            </w:pPr>
            <w:r w:rsidRPr="00E620C2">
              <w:rPr>
                <w:rFonts w:ascii="Times New Roman" w:hAnsi="Times New Roman" w:cs="Times New Roman"/>
                <w:sz w:val="18"/>
                <w:szCs w:val="18"/>
              </w:rPr>
              <w:t xml:space="preserve">ввод и передача </w:t>
            </w:r>
            <w:r w:rsidR="00700608" w:rsidRPr="00E620C2">
              <w:rPr>
                <w:rFonts w:ascii="Times New Roman" w:hAnsi="Times New Roman" w:cs="Times New Roman"/>
                <w:sz w:val="18"/>
                <w:szCs w:val="18"/>
              </w:rPr>
              <w:t xml:space="preserve">на подпись </w:t>
            </w:r>
          </w:p>
          <w:p w:rsidR="00247535" w:rsidRPr="00E620C2" w:rsidRDefault="00700608" w:rsidP="00640E4F">
            <w:pPr>
              <w:keepNext/>
              <w:rPr>
                <w:rFonts w:ascii="Times New Roman" w:hAnsi="Times New Roman" w:cs="Times New Roman"/>
                <w:sz w:val="18"/>
                <w:szCs w:val="18"/>
              </w:rPr>
            </w:pPr>
            <w:r w:rsidRPr="00E620C2">
              <w:rPr>
                <w:rFonts w:ascii="Times New Roman" w:hAnsi="Times New Roman" w:cs="Times New Roman"/>
                <w:sz w:val="18"/>
                <w:szCs w:val="18"/>
              </w:rPr>
              <w:t>(</w:t>
            </w:r>
            <w:r w:rsidR="00247535" w:rsidRPr="00E620C2">
              <w:rPr>
                <w:rFonts w:ascii="Times New Roman" w:hAnsi="Times New Roman" w:cs="Times New Roman"/>
                <w:sz w:val="18"/>
                <w:szCs w:val="18"/>
              </w:rPr>
              <w:t>авторизацию операций</w:t>
            </w:r>
            <w:r w:rsidRPr="00E620C2">
              <w:rPr>
                <w:rFonts w:ascii="Times New Roman" w:hAnsi="Times New Roman" w:cs="Times New Roman"/>
                <w:sz w:val="18"/>
                <w:szCs w:val="18"/>
              </w:rPr>
              <w:t>)</w:t>
            </w:r>
          </w:p>
        </w:tc>
        <w:tc>
          <w:tcPr>
            <w:tcW w:w="1559" w:type="dxa"/>
          </w:tcPr>
          <w:p w:rsidR="00247535" w:rsidRPr="00E620C2" w:rsidRDefault="00247535" w:rsidP="00640E4F">
            <w:pPr>
              <w:keepNext/>
              <w:rPr>
                <w:rFonts w:ascii="Times New Roman" w:hAnsi="Times New Roman" w:cs="Times New Roman"/>
                <w:b/>
                <w:sz w:val="18"/>
                <w:szCs w:val="18"/>
                <w:lang w:val="en-US"/>
              </w:rPr>
            </w:pPr>
            <w:r w:rsidRPr="00E620C2">
              <w:rPr>
                <w:rFonts w:ascii="Times New Roman" w:hAnsi="Times New Roman" w:cs="Times New Roman"/>
                <w:b/>
                <w:sz w:val="18"/>
                <w:szCs w:val="18"/>
                <w:lang w:val="en-US"/>
              </w:rPr>
              <w:t>INPUT</w:t>
            </w:r>
          </w:p>
        </w:tc>
        <w:tc>
          <w:tcPr>
            <w:tcW w:w="4536" w:type="dxa"/>
          </w:tcPr>
          <w:p w:rsidR="00247535" w:rsidRPr="007B0B8A" w:rsidRDefault="00247535" w:rsidP="00640E4F">
            <w:pPr>
              <w:keepNext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7B0B8A">
              <w:rPr>
                <w:rFonts w:ascii="Times New Roman" w:hAnsi="Times New Roman" w:cs="Times New Roman"/>
                <w:sz w:val="16"/>
                <w:szCs w:val="16"/>
              </w:rPr>
              <w:t xml:space="preserve">запросы, введенные, но не переданные на </w:t>
            </w:r>
            <w:r w:rsidR="00F354AB" w:rsidRPr="007B0B8A">
              <w:rPr>
                <w:rFonts w:ascii="Times New Roman" w:hAnsi="Times New Roman" w:cs="Times New Roman"/>
                <w:sz w:val="16"/>
                <w:szCs w:val="16"/>
              </w:rPr>
              <w:t xml:space="preserve">контроль и </w:t>
            </w:r>
            <w:r w:rsidRPr="007B0B8A">
              <w:rPr>
                <w:rFonts w:ascii="Times New Roman" w:hAnsi="Times New Roman" w:cs="Times New Roman"/>
                <w:sz w:val="16"/>
                <w:szCs w:val="16"/>
              </w:rPr>
              <w:t>подпись</w:t>
            </w:r>
            <w:r w:rsidR="00F354AB" w:rsidRPr="007B0B8A">
              <w:rPr>
                <w:rFonts w:ascii="Times New Roman" w:hAnsi="Times New Roman" w:cs="Times New Roman"/>
                <w:sz w:val="16"/>
                <w:szCs w:val="16"/>
              </w:rPr>
              <w:t xml:space="preserve"> (авторизацию операции)</w:t>
            </w:r>
          </w:p>
        </w:tc>
      </w:tr>
      <w:tr w:rsidR="005878E6" w:rsidRPr="00E620C2" w:rsidTr="007B0B8A">
        <w:trPr>
          <w:trHeight w:val="194"/>
        </w:trPr>
        <w:tc>
          <w:tcPr>
            <w:tcW w:w="846" w:type="dxa"/>
            <w:vMerge/>
          </w:tcPr>
          <w:p w:rsidR="005878E6" w:rsidRPr="00E620C2" w:rsidRDefault="005878E6" w:rsidP="00640E4F">
            <w:pPr>
              <w:keepNext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:rsidR="005878E6" w:rsidRPr="00E620C2" w:rsidRDefault="005878E6" w:rsidP="00640E4F">
            <w:pPr>
              <w:keepNext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shd w:val="clear" w:color="auto" w:fill="auto"/>
          </w:tcPr>
          <w:p w:rsidR="005878E6" w:rsidRPr="007B0B8A" w:rsidRDefault="00C67C72" w:rsidP="00640E4F">
            <w:pPr>
              <w:keepNext/>
              <w:ind w:left="600"/>
              <w:rPr>
                <w:rFonts w:ascii="Times New Roman" w:hAnsi="Times New Roman" w:cs="Times New Roman"/>
                <w:color w:val="002060"/>
                <w:sz w:val="16"/>
                <w:szCs w:val="16"/>
              </w:rPr>
            </w:pPr>
            <w:r w:rsidRPr="007B0B8A">
              <w:rPr>
                <w:rFonts w:ascii="Times New Roman" w:hAnsi="Times New Roman" w:cs="Times New Roman"/>
                <w:color w:val="002060"/>
                <w:sz w:val="16"/>
                <w:szCs w:val="16"/>
              </w:rPr>
              <w:t>о</w:t>
            </w:r>
            <w:r w:rsidR="005878E6" w:rsidRPr="007B0B8A">
              <w:rPr>
                <w:rFonts w:ascii="Times New Roman" w:hAnsi="Times New Roman" w:cs="Times New Roman"/>
                <w:color w:val="002060"/>
                <w:sz w:val="16"/>
                <w:szCs w:val="16"/>
              </w:rPr>
              <w:t>шибочные:</w:t>
            </w:r>
          </w:p>
        </w:tc>
      </w:tr>
      <w:tr w:rsidR="00247535" w:rsidRPr="00E620C2" w:rsidTr="007B0B8A">
        <w:tc>
          <w:tcPr>
            <w:tcW w:w="846" w:type="dxa"/>
            <w:vMerge/>
          </w:tcPr>
          <w:p w:rsidR="00247535" w:rsidRPr="00E620C2" w:rsidRDefault="00247535" w:rsidP="00F354AB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:rsidR="00247535" w:rsidRPr="00E620C2" w:rsidRDefault="00247535" w:rsidP="00D801D3">
            <w:pPr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559" w:type="dxa"/>
            <w:shd w:val="clear" w:color="auto" w:fill="F2F2F2" w:themeFill="background1" w:themeFillShade="F2"/>
          </w:tcPr>
          <w:p w:rsidR="00247535" w:rsidRPr="00E620C2" w:rsidRDefault="00247535" w:rsidP="00247535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E620C2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RE</w:t>
            </w:r>
            <w:r w:rsidRPr="00E620C2">
              <w:rPr>
                <w:rFonts w:ascii="Times New Roman" w:hAnsi="Times New Roman" w:cs="Times New Roman"/>
                <w:sz w:val="18"/>
                <w:szCs w:val="18"/>
              </w:rPr>
              <w:t>FUSE</w:t>
            </w:r>
          </w:p>
        </w:tc>
        <w:tc>
          <w:tcPr>
            <w:tcW w:w="4536" w:type="dxa"/>
            <w:shd w:val="clear" w:color="auto" w:fill="F2F2F2" w:themeFill="background1" w:themeFillShade="F2"/>
          </w:tcPr>
          <w:p w:rsidR="00247535" w:rsidRPr="007B0B8A" w:rsidRDefault="00247535" w:rsidP="00247535">
            <w:pPr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7B0B8A">
              <w:rPr>
                <w:rFonts w:ascii="Times New Roman" w:hAnsi="Times New Roman" w:cs="Times New Roman"/>
                <w:sz w:val="16"/>
                <w:szCs w:val="16"/>
              </w:rPr>
              <w:t>запросы, отказанные на 2-ом шаге (на этапе контроля и подписи)</w:t>
            </w:r>
          </w:p>
        </w:tc>
      </w:tr>
      <w:tr w:rsidR="00F354AB" w:rsidRPr="00E620C2" w:rsidTr="007B0B8A">
        <w:tc>
          <w:tcPr>
            <w:tcW w:w="846" w:type="dxa"/>
            <w:vMerge w:val="restart"/>
          </w:tcPr>
          <w:p w:rsidR="00F354AB" w:rsidRPr="00E620C2" w:rsidRDefault="00F354AB" w:rsidP="00F354AB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E620C2">
              <w:rPr>
                <w:rFonts w:ascii="Times New Roman" w:hAnsi="Times New Roman" w:cs="Times New Roman"/>
                <w:sz w:val="18"/>
                <w:szCs w:val="18"/>
              </w:rPr>
              <w:t>2 шаг</w:t>
            </w:r>
          </w:p>
        </w:tc>
        <w:tc>
          <w:tcPr>
            <w:tcW w:w="2410" w:type="dxa"/>
            <w:vMerge w:val="restart"/>
          </w:tcPr>
          <w:p w:rsidR="00700608" w:rsidRPr="00E620C2" w:rsidRDefault="0055138D" w:rsidP="00D801D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E620C2">
              <w:rPr>
                <w:rFonts w:ascii="Times New Roman" w:hAnsi="Times New Roman" w:cs="Times New Roman"/>
                <w:sz w:val="18"/>
                <w:szCs w:val="18"/>
              </w:rPr>
              <w:t xml:space="preserve">Подпись </w:t>
            </w:r>
          </w:p>
          <w:p w:rsidR="00F354AB" w:rsidRPr="00E620C2" w:rsidRDefault="00F354AB" w:rsidP="00D801D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E620C2">
              <w:rPr>
                <w:rFonts w:ascii="Times New Roman" w:hAnsi="Times New Roman" w:cs="Times New Roman"/>
                <w:sz w:val="18"/>
                <w:szCs w:val="18"/>
              </w:rPr>
              <w:lastRenderedPageBreak/>
              <w:t>(</w:t>
            </w:r>
            <w:r w:rsidR="0055138D" w:rsidRPr="00E620C2">
              <w:rPr>
                <w:rFonts w:ascii="Times New Roman" w:hAnsi="Times New Roman" w:cs="Times New Roman"/>
                <w:sz w:val="18"/>
                <w:szCs w:val="18"/>
              </w:rPr>
              <w:t xml:space="preserve">авторизация </w:t>
            </w:r>
            <w:r w:rsidRPr="00E620C2">
              <w:rPr>
                <w:rFonts w:ascii="Times New Roman" w:hAnsi="Times New Roman" w:cs="Times New Roman"/>
                <w:sz w:val="18"/>
                <w:szCs w:val="18"/>
              </w:rPr>
              <w:t>операций</w:t>
            </w:r>
            <w:r w:rsidR="0055138D" w:rsidRPr="00E620C2">
              <w:rPr>
                <w:rFonts w:ascii="Times New Roman" w:hAnsi="Times New Roman" w:cs="Times New Roman"/>
                <w:sz w:val="18"/>
                <w:szCs w:val="18"/>
              </w:rPr>
              <w:t>)</w:t>
            </w:r>
          </w:p>
        </w:tc>
        <w:tc>
          <w:tcPr>
            <w:tcW w:w="1559" w:type="dxa"/>
          </w:tcPr>
          <w:p w:rsidR="00F354AB" w:rsidRPr="00E620C2" w:rsidRDefault="00F354AB" w:rsidP="00247535">
            <w:pPr>
              <w:rPr>
                <w:rFonts w:ascii="Times New Roman" w:hAnsi="Times New Roman" w:cs="Times New Roman"/>
                <w:b/>
                <w:sz w:val="18"/>
                <w:szCs w:val="18"/>
                <w:lang w:val="en-US"/>
              </w:rPr>
            </w:pPr>
            <w:r w:rsidRPr="00E620C2">
              <w:rPr>
                <w:rFonts w:ascii="Times New Roman" w:hAnsi="Times New Roman" w:cs="Times New Roman"/>
                <w:b/>
                <w:sz w:val="18"/>
                <w:szCs w:val="18"/>
                <w:lang w:val="en-US"/>
              </w:rPr>
              <w:lastRenderedPageBreak/>
              <w:t>CONTROL</w:t>
            </w:r>
          </w:p>
        </w:tc>
        <w:tc>
          <w:tcPr>
            <w:tcW w:w="4536" w:type="dxa"/>
          </w:tcPr>
          <w:p w:rsidR="00F354AB" w:rsidRPr="007B0B8A" w:rsidRDefault="00F354AB" w:rsidP="00F354AB">
            <w:pPr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7B0B8A">
              <w:rPr>
                <w:rFonts w:ascii="Times New Roman" w:hAnsi="Times New Roman" w:cs="Times New Roman"/>
                <w:sz w:val="16"/>
                <w:szCs w:val="16"/>
              </w:rPr>
              <w:t>запросы, ожидающие контроль и подпись (авторизацию операций)</w:t>
            </w:r>
          </w:p>
        </w:tc>
      </w:tr>
      <w:tr w:rsidR="005878E6" w:rsidRPr="00E620C2" w:rsidTr="007B0B8A">
        <w:tc>
          <w:tcPr>
            <w:tcW w:w="846" w:type="dxa"/>
            <w:vMerge/>
          </w:tcPr>
          <w:p w:rsidR="005878E6" w:rsidRPr="00E620C2" w:rsidRDefault="005878E6" w:rsidP="00F354AB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:rsidR="005878E6" w:rsidRPr="00E620C2" w:rsidRDefault="005878E6" w:rsidP="00D801D3">
            <w:pPr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shd w:val="clear" w:color="auto" w:fill="auto"/>
          </w:tcPr>
          <w:p w:rsidR="005878E6" w:rsidRPr="007B0B8A" w:rsidRDefault="005878E6" w:rsidP="007B0B8A">
            <w:pPr>
              <w:ind w:left="600"/>
              <w:rPr>
                <w:rFonts w:ascii="Times New Roman" w:hAnsi="Times New Roman" w:cs="Times New Roman"/>
                <w:color w:val="002060"/>
                <w:sz w:val="16"/>
                <w:szCs w:val="16"/>
              </w:rPr>
            </w:pPr>
            <w:r w:rsidRPr="007B0B8A">
              <w:rPr>
                <w:rFonts w:ascii="Times New Roman" w:hAnsi="Times New Roman" w:cs="Times New Roman"/>
                <w:color w:val="002060"/>
                <w:sz w:val="16"/>
                <w:szCs w:val="16"/>
              </w:rPr>
              <w:t>ошибочные:</w:t>
            </w:r>
          </w:p>
        </w:tc>
      </w:tr>
      <w:tr w:rsidR="00F354AB" w:rsidRPr="00E620C2" w:rsidTr="007B0B8A">
        <w:tc>
          <w:tcPr>
            <w:tcW w:w="846" w:type="dxa"/>
            <w:vMerge/>
          </w:tcPr>
          <w:p w:rsidR="00F354AB" w:rsidRPr="00E620C2" w:rsidRDefault="00F354AB" w:rsidP="00F354AB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:rsidR="00F354AB" w:rsidRPr="00E620C2" w:rsidRDefault="00F354AB" w:rsidP="00D801D3">
            <w:pPr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559" w:type="dxa"/>
            <w:shd w:val="clear" w:color="auto" w:fill="F2F2F2" w:themeFill="background1" w:themeFillShade="F2"/>
          </w:tcPr>
          <w:p w:rsidR="00F354AB" w:rsidRPr="00E620C2" w:rsidRDefault="00F354AB" w:rsidP="00247535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E620C2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ERRPROC</w:t>
            </w:r>
          </w:p>
        </w:tc>
        <w:tc>
          <w:tcPr>
            <w:tcW w:w="4536" w:type="dxa"/>
            <w:shd w:val="clear" w:color="auto" w:fill="F2F2F2" w:themeFill="background1" w:themeFillShade="F2"/>
          </w:tcPr>
          <w:p w:rsidR="00F354AB" w:rsidRPr="007B0B8A" w:rsidRDefault="00F354AB" w:rsidP="00247535">
            <w:pPr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7B0B8A">
              <w:rPr>
                <w:rFonts w:ascii="Times New Roman" w:hAnsi="Times New Roman" w:cs="Times New Roman"/>
                <w:sz w:val="16"/>
                <w:szCs w:val="16"/>
              </w:rPr>
              <w:t>запросы, отказанные системой (возникла системная ошибка) на этапе создания операции и формирования проводок по ней</w:t>
            </w:r>
          </w:p>
        </w:tc>
      </w:tr>
      <w:tr w:rsidR="00F354AB" w:rsidRPr="00E620C2" w:rsidTr="007B0B8A">
        <w:tc>
          <w:tcPr>
            <w:tcW w:w="846" w:type="dxa"/>
            <w:vMerge/>
          </w:tcPr>
          <w:p w:rsidR="00F354AB" w:rsidRPr="00E620C2" w:rsidRDefault="00F354AB" w:rsidP="00F354AB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:rsidR="00F354AB" w:rsidRPr="00E620C2" w:rsidRDefault="00F354AB" w:rsidP="00D801D3">
            <w:pPr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559" w:type="dxa"/>
            <w:shd w:val="clear" w:color="auto" w:fill="F2F2F2" w:themeFill="background1" w:themeFillShade="F2"/>
          </w:tcPr>
          <w:p w:rsidR="00F354AB" w:rsidRPr="007658F1" w:rsidRDefault="00F354AB" w:rsidP="00247535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E620C2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ERRSRV</w:t>
            </w:r>
            <w:r w:rsidR="007658F1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="007658F1" w:rsidRPr="007658F1">
              <w:rPr>
                <w:rFonts w:ascii="Times New Roman" w:hAnsi="Times New Roman" w:cs="Times New Roman"/>
                <w:b/>
                <w:sz w:val="18"/>
                <w:szCs w:val="18"/>
              </w:rPr>
              <w:t>*</w:t>
            </w:r>
          </w:p>
        </w:tc>
        <w:tc>
          <w:tcPr>
            <w:tcW w:w="4536" w:type="dxa"/>
            <w:shd w:val="clear" w:color="auto" w:fill="F2F2F2" w:themeFill="background1" w:themeFillShade="F2"/>
          </w:tcPr>
          <w:p w:rsidR="00F354AB" w:rsidRPr="007B0B8A" w:rsidRDefault="00F354AB" w:rsidP="00247535">
            <w:pPr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7B0B8A">
              <w:rPr>
                <w:rFonts w:ascii="Times New Roman" w:hAnsi="Times New Roman" w:cs="Times New Roman"/>
                <w:sz w:val="16"/>
                <w:szCs w:val="16"/>
              </w:rPr>
              <w:t>запросы, отказанные сервисом создания движения проводок во внешней системе из-за системных ошибок</w:t>
            </w:r>
          </w:p>
        </w:tc>
      </w:tr>
      <w:tr w:rsidR="00F354AB" w:rsidRPr="00E620C2" w:rsidTr="007B0B8A">
        <w:tc>
          <w:tcPr>
            <w:tcW w:w="846" w:type="dxa"/>
            <w:vMerge/>
          </w:tcPr>
          <w:p w:rsidR="00F354AB" w:rsidRPr="00E620C2" w:rsidRDefault="00F354AB" w:rsidP="00F354AB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:rsidR="00F354AB" w:rsidRPr="00E620C2" w:rsidRDefault="00F354AB" w:rsidP="00D801D3">
            <w:pPr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559" w:type="dxa"/>
            <w:shd w:val="clear" w:color="auto" w:fill="F2F2F2" w:themeFill="background1" w:themeFillShade="F2"/>
          </w:tcPr>
          <w:p w:rsidR="00F354AB" w:rsidRPr="007658F1" w:rsidRDefault="00F354AB" w:rsidP="00247535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E620C2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REFUSESRV</w:t>
            </w:r>
            <w:r w:rsidR="007658F1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="007658F1" w:rsidRPr="007658F1">
              <w:rPr>
                <w:rFonts w:ascii="Times New Roman" w:hAnsi="Times New Roman" w:cs="Times New Roman"/>
                <w:b/>
                <w:sz w:val="18"/>
                <w:szCs w:val="18"/>
              </w:rPr>
              <w:t>*</w:t>
            </w:r>
          </w:p>
        </w:tc>
        <w:tc>
          <w:tcPr>
            <w:tcW w:w="4536" w:type="dxa"/>
            <w:shd w:val="clear" w:color="auto" w:fill="F2F2F2" w:themeFill="background1" w:themeFillShade="F2"/>
          </w:tcPr>
          <w:p w:rsidR="00F354AB" w:rsidRPr="007B0B8A" w:rsidRDefault="00F354AB" w:rsidP="00247535">
            <w:pPr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7B0B8A">
              <w:rPr>
                <w:rFonts w:ascii="Times New Roman" w:hAnsi="Times New Roman" w:cs="Times New Roman"/>
                <w:sz w:val="16"/>
                <w:szCs w:val="16"/>
              </w:rPr>
              <w:t>запросы, отказанные сервисом создания движения проводок во внешней системе из-за прикладных ошибок, типа, “не достаточно средств на счете” или “счет не найден”</w:t>
            </w:r>
          </w:p>
        </w:tc>
      </w:tr>
      <w:tr w:rsidR="00F354AB" w:rsidRPr="00E620C2" w:rsidTr="007B0B8A">
        <w:tc>
          <w:tcPr>
            <w:tcW w:w="846" w:type="dxa"/>
            <w:vMerge/>
          </w:tcPr>
          <w:p w:rsidR="00F354AB" w:rsidRPr="00E620C2" w:rsidRDefault="00F354AB" w:rsidP="00F354AB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:rsidR="00F354AB" w:rsidRPr="00E620C2" w:rsidRDefault="00F354AB" w:rsidP="00D801D3">
            <w:pPr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559" w:type="dxa"/>
            <w:shd w:val="clear" w:color="auto" w:fill="F2F2F2" w:themeFill="background1" w:themeFillShade="F2"/>
          </w:tcPr>
          <w:p w:rsidR="00F354AB" w:rsidRPr="00E620C2" w:rsidRDefault="00F354AB" w:rsidP="00247535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E620C2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REFUSEDATE</w:t>
            </w:r>
          </w:p>
        </w:tc>
        <w:tc>
          <w:tcPr>
            <w:tcW w:w="4536" w:type="dxa"/>
            <w:shd w:val="clear" w:color="auto" w:fill="F2F2F2" w:themeFill="background1" w:themeFillShade="F2"/>
          </w:tcPr>
          <w:p w:rsidR="00F354AB" w:rsidRPr="007B0B8A" w:rsidRDefault="00F354AB" w:rsidP="00247535">
            <w:pPr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7B0B8A">
              <w:rPr>
                <w:rFonts w:ascii="Times New Roman" w:hAnsi="Times New Roman" w:cs="Times New Roman"/>
                <w:sz w:val="16"/>
                <w:szCs w:val="16"/>
              </w:rPr>
              <w:t>запросы, отказанные на 3-ем шаге (на этапе подтверждения даты проводки)</w:t>
            </w:r>
          </w:p>
        </w:tc>
      </w:tr>
      <w:tr w:rsidR="00F354AB" w:rsidRPr="00E620C2" w:rsidTr="007B0B8A">
        <w:tc>
          <w:tcPr>
            <w:tcW w:w="846" w:type="dxa"/>
            <w:vMerge/>
          </w:tcPr>
          <w:p w:rsidR="00F354AB" w:rsidRPr="00E620C2" w:rsidRDefault="00F354AB" w:rsidP="00F354AB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:rsidR="00F354AB" w:rsidRPr="00E620C2" w:rsidRDefault="00F354AB" w:rsidP="00D801D3">
            <w:pPr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559" w:type="dxa"/>
            <w:shd w:val="clear" w:color="auto" w:fill="F2F2F2" w:themeFill="background1" w:themeFillShade="F2"/>
          </w:tcPr>
          <w:p w:rsidR="00F354AB" w:rsidRPr="00E620C2" w:rsidRDefault="00F354AB" w:rsidP="00247535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E620C2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SIGNED</w:t>
            </w:r>
          </w:p>
        </w:tc>
        <w:tc>
          <w:tcPr>
            <w:tcW w:w="4536" w:type="dxa"/>
            <w:shd w:val="clear" w:color="auto" w:fill="F2F2F2" w:themeFill="background1" w:themeFillShade="F2"/>
          </w:tcPr>
          <w:p w:rsidR="00F354AB" w:rsidRPr="007B0B8A" w:rsidRDefault="00F354AB" w:rsidP="00247535">
            <w:pPr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7B0B8A">
              <w:rPr>
                <w:rFonts w:ascii="Times New Roman" w:hAnsi="Times New Roman" w:cs="Times New Roman"/>
                <w:sz w:val="16"/>
                <w:szCs w:val="16"/>
              </w:rPr>
              <w:t>запросы, подписанные (авторизованные) с неизвестным статусом завершения обработки</w:t>
            </w:r>
          </w:p>
        </w:tc>
      </w:tr>
      <w:tr w:rsidR="00F354AB" w:rsidRPr="00E620C2" w:rsidTr="007B0B8A">
        <w:tc>
          <w:tcPr>
            <w:tcW w:w="846" w:type="dxa"/>
            <w:vMerge w:val="restart"/>
          </w:tcPr>
          <w:p w:rsidR="00F354AB" w:rsidRPr="00E620C2" w:rsidRDefault="00F354AB" w:rsidP="00F354AB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E620C2">
              <w:rPr>
                <w:rFonts w:ascii="Times New Roman" w:hAnsi="Times New Roman" w:cs="Times New Roman"/>
                <w:sz w:val="18"/>
                <w:szCs w:val="18"/>
              </w:rPr>
              <w:t>3 шаг</w:t>
            </w:r>
          </w:p>
        </w:tc>
        <w:tc>
          <w:tcPr>
            <w:tcW w:w="2410" w:type="dxa"/>
            <w:vMerge w:val="restart"/>
          </w:tcPr>
          <w:p w:rsidR="00F354AB" w:rsidRPr="00E620C2" w:rsidRDefault="00F354AB" w:rsidP="00D801D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E620C2">
              <w:rPr>
                <w:rFonts w:ascii="Times New Roman" w:hAnsi="Times New Roman" w:cs="Times New Roman"/>
                <w:sz w:val="18"/>
                <w:szCs w:val="18"/>
              </w:rPr>
              <w:t>подтверждение архивной даты проводки</w:t>
            </w:r>
          </w:p>
        </w:tc>
        <w:tc>
          <w:tcPr>
            <w:tcW w:w="1559" w:type="dxa"/>
          </w:tcPr>
          <w:p w:rsidR="00F354AB" w:rsidRPr="00E620C2" w:rsidRDefault="00F354AB" w:rsidP="00247535">
            <w:pPr>
              <w:rPr>
                <w:rFonts w:ascii="Times New Roman" w:hAnsi="Times New Roman" w:cs="Times New Roman"/>
                <w:b/>
                <w:sz w:val="18"/>
                <w:szCs w:val="18"/>
                <w:lang w:val="en-US"/>
              </w:rPr>
            </w:pPr>
            <w:r w:rsidRPr="00E620C2">
              <w:rPr>
                <w:rFonts w:ascii="Times New Roman" w:hAnsi="Times New Roman" w:cs="Times New Roman"/>
                <w:b/>
                <w:sz w:val="18"/>
                <w:szCs w:val="18"/>
                <w:lang w:val="en-US"/>
              </w:rPr>
              <w:t>WAITDATE</w:t>
            </w:r>
          </w:p>
        </w:tc>
        <w:tc>
          <w:tcPr>
            <w:tcW w:w="4536" w:type="dxa"/>
          </w:tcPr>
          <w:p w:rsidR="00F354AB" w:rsidRPr="007B0B8A" w:rsidRDefault="00F354AB" w:rsidP="00247535">
            <w:pPr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7B0B8A">
              <w:rPr>
                <w:rFonts w:ascii="Times New Roman" w:hAnsi="Times New Roman" w:cs="Times New Roman"/>
                <w:sz w:val="16"/>
                <w:szCs w:val="16"/>
              </w:rPr>
              <w:t>запросы с ожиданием подтверждения архивной даты проводки</w:t>
            </w:r>
          </w:p>
        </w:tc>
      </w:tr>
      <w:tr w:rsidR="005878E6" w:rsidRPr="00E620C2" w:rsidTr="007B0B8A">
        <w:tc>
          <w:tcPr>
            <w:tcW w:w="846" w:type="dxa"/>
            <w:vMerge/>
          </w:tcPr>
          <w:p w:rsidR="005878E6" w:rsidRPr="00E620C2" w:rsidRDefault="005878E6" w:rsidP="00F354AB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:rsidR="005878E6" w:rsidRPr="00E620C2" w:rsidRDefault="005878E6" w:rsidP="00D801D3">
            <w:pPr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6095" w:type="dxa"/>
            <w:gridSpan w:val="2"/>
            <w:shd w:val="clear" w:color="auto" w:fill="auto"/>
          </w:tcPr>
          <w:p w:rsidR="005878E6" w:rsidRPr="007B0B8A" w:rsidRDefault="005878E6" w:rsidP="007B0B8A">
            <w:pPr>
              <w:ind w:left="600"/>
              <w:rPr>
                <w:rFonts w:ascii="Times New Roman" w:hAnsi="Times New Roman" w:cs="Times New Roman"/>
                <w:color w:val="002060"/>
                <w:sz w:val="16"/>
                <w:szCs w:val="16"/>
              </w:rPr>
            </w:pPr>
            <w:r w:rsidRPr="007B0B8A">
              <w:rPr>
                <w:rFonts w:ascii="Times New Roman" w:hAnsi="Times New Roman" w:cs="Times New Roman"/>
                <w:color w:val="002060"/>
                <w:sz w:val="16"/>
                <w:szCs w:val="16"/>
              </w:rPr>
              <w:t>ошибочные:</w:t>
            </w:r>
          </w:p>
        </w:tc>
      </w:tr>
      <w:tr w:rsidR="00F354AB" w:rsidRPr="00E620C2" w:rsidTr="007B0B8A">
        <w:tc>
          <w:tcPr>
            <w:tcW w:w="846" w:type="dxa"/>
            <w:vMerge/>
          </w:tcPr>
          <w:p w:rsidR="00F354AB" w:rsidRPr="00E620C2" w:rsidRDefault="00F354AB" w:rsidP="00F354AB">
            <w:pPr>
              <w:pStyle w:val="a3"/>
              <w:numPr>
                <w:ilvl w:val="0"/>
                <w:numId w:val="21"/>
              </w:numPr>
              <w:contextualSpacing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:rsidR="00F354AB" w:rsidRPr="00E620C2" w:rsidRDefault="00F354AB" w:rsidP="00D801D3">
            <w:pPr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559" w:type="dxa"/>
            <w:shd w:val="clear" w:color="auto" w:fill="F2F2F2" w:themeFill="background1" w:themeFillShade="F2"/>
          </w:tcPr>
          <w:p w:rsidR="00F354AB" w:rsidRPr="00E620C2" w:rsidRDefault="00F354AB" w:rsidP="00247535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E620C2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ERRPROCDATE</w:t>
            </w:r>
          </w:p>
        </w:tc>
        <w:tc>
          <w:tcPr>
            <w:tcW w:w="4536" w:type="dxa"/>
            <w:shd w:val="clear" w:color="auto" w:fill="F2F2F2" w:themeFill="background1" w:themeFillShade="F2"/>
          </w:tcPr>
          <w:p w:rsidR="00F354AB" w:rsidRPr="007B0B8A" w:rsidRDefault="00F354AB" w:rsidP="00247535">
            <w:pPr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7B0B8A">
              <w:rPr>
                <w:rFonts w:ascii="Times New Roman" w:hAnsi="Times New Roman" w:cs="Times New Roman"/>
                <w:sz w:val="16"/>
                <w:szCs w:val="16"/>
              </w:rPr>
              <w:t>запросы с архивной датой валютирования, подтвержденные архивным или текущим днем проводки, и отказанные системой (возникла системная ошибка) на этапе создания операции и проводок по ней</w:t>
            </w:r>
          </w:p>
        </w:tc>
      </w:tr>
      <w:tr w:rsidR="00F354AB" w:rsidRPr="00E620C2" w:rsidTr="007B0B8A">
        <w:tc>
          <w:tcPr>
            <w:tcW w:w="846" w:type="dxa"/>
            <w:vMerge/>
          </w:tcPr>
          <w:p w:rsidR="00F354AB" w:rsidRPr="00E620C2" w:rsidRDefault="00F354AB" w:rsidP="00F354AB">
            <w:pPr>
              <w:pStyle w:val="a3"/>
              <w:numPr>
                <w:ilvl w:val="0"/>
                <w:numId w:val="21"/>
              </w:numPr>
              <w:contextualSpacing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10" w:type="dxa"/>
            <w:vMerge/>
          </w:tcPr>
          <w:p w:rsidR="00F354AB" w:rsidRPr="00E620C2" w:rsidRDefault="00F354AB" w:rsidP="00D801D3">
            <w:pPr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559" w:type="dxa"/>
            <w:shd w:val="clear" w:color="auto" w:fill="F2F2F2" w:themeFill="background1" w:themeFillShade="F2"/>
          </w:tcPr>
          <w:p w:rsidR="00F354AB" w:rsidRPr="00E620C2" w:rsidRDefault="0055138D" w:rsidP="00247535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E620C2">
              <w:rPr>
                <w:rFonts w:ascii="Times New Roman" w:hAnsi="Times New Roman" w:cs="Times New Roman"/>
                <w:sz w:val="18"/>
                <w:szCs w:val="18"/>
              </w:rPr>
              <w:t>SIGNEDDATE</w:t>
            </w:r>
          </w:p>
        </w:tc>
        <w:tc>
          <w:tcPr>
            <w:tcW w:w="4536" w:type="dxa"/>
            <w:shd w:val="clear" w:color="auto" w:fill="F2F2F2" w:themeFill="background1" w:themeFillShade="F2"/>
          </w:tcPr>
          <w:p w:rsidR="00F354AB" w:rsidRPr="007B0B8A" w:rsidRDefault="00F354AB" w:rsidP="00247535">
            <w:pPr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7B0B8A">
              <w:rPr>
                <w:rFonts w:ascii="Times New Roman" w:hAnsi="Times New Roman" w:cs="Times New Roman"/>
                <w:sz w:val="16"/>
                <w:szCs w:val="16"/>
              </w:rPr>
              <w:t>запросы с подтвержденной датой проводки (архивной или текущей) с неизвестным статусом завершения обработки</w:t>
            </w:r>
          </w:p>
        </w:tc>
      </w:tr>
      <w:tr w:rsidR="00700608" w:rsidRPr="00E620C2" w:rsidTr="007B0B8A">
        <w:tc>
          <w:tcPr>
            <w:tcW w:w="846" w:type="dxa"/>
          </w:tcPr>
          <w:p w:rsidR="00700608" w:rsidRPr="00E620C2" w:rsidRDefault="005878E6" w:rsidP="00700608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E620C2">
              <w:rPr>
                <w:rFonts w:ascii="Times New Roman" w:hAnsi="Times New Roman" w:cs="Times New Roman"/>
                <w:sz w:val="18"/>
                <w:szCs w:val="18"/>
              </w:rPr>
              <w:t>итог</w:t>
            </w:r>
          </w:p>
        </w:tc>
        <w:tc>
          <w:tcPr>
            <w:tcW w:w="2410" w:type="dxa"/>
          </w:tcPr>
          <w:p w:rsidR="00700608" w:rsidRPr="00E620C2" w:rsidRDefault="005878E6" w:rsidP="00D801D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E620C2">
              <w:rPr>
                <w:rFonts w:ascii="Times New Roman" w:hAnsi="Times New Roman" w:cs="Times New Roman"/>
                <w:sz w:val="18"/>
                <w:szCs w:val="18"/>
              </w:rPr>
              <w:t>успешное окончание обработки запросов</w:t>
            </w:r>
          </w:p>
        </w:tc>
        <w:tc>
          <w:tcPr>
            <w:tcW w:w="1559" w:type="dxa"/>
          </w:tcPr>
          <w:p w:rsidR="00700608" w:rsidRPr="00E620C2" w:rsidRDefault="00700608" w:rsidP="00247535">
            <w:pPr>
              <w:rPr>
                <w:rFonts w:ascii="Times New Roman" w:hAnsi="Times New Roman" w:cs="Times New Roman"/>
                <w:b/>
                <w:sz w:val="18"/>
                <w:szCs w:val="18"/>
                <w:lang w:val="en-US"/>
              </w:rPr>
            </w:pPr>
            <w:r w:rsidRPr="00E620C2">
              <w:rPr>
                <w:rFonts w:ascii="Times New Roman" w:hAnsi="Times New Roman" w:cs="Times New Roman"/>
                <w:b/>
                <w:sz w:val="18"/>
                <w:szCs w:val="18"/>
                <w:lang w:val="en-US"/>
              </w:rPr>
              <w:t>COMPLETED</w:t>
            </w:r>
          </w:p>
        </w:tc>
        <w:tc>
          <w:tcPr>
            <w:tcW w:w="4536" w:type="dxa"/>
          </w:tcPr>
          <w:p w:rsidR="00700608" w:rsidRPr="007B0B8A" w:rsidRDefault="00700608" w:rsidP="00247535">
            <w:pPr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7B0B8A">
              <w:rPr>
                <w:rFonts w:ascii="Times New Roman" w:hAnsi="Times New Roman" w:cs="Times New Roman"/>
                <w:sz w:val="16"/>
                <w:szCs w:val="16"/>
              </w:rPr>
              <w:t>запросы, по которым созданы операции и выполнены проводки.</w:t>
            </w:r>
          </w:p>
        </w:tc>
      </w:tr>
    </w:tbl>
    <w:p w:rsidR="00247535" w:rsidRPr="00E620C2" w:rsidRDefault="007658F1" w:rsidP="00874378">
      <w:pPr>
        <w:pStyle w:val="a9"/>
        <w:spacing w:before="120" w:after="240"/>
        <w:ind w:left="142" w:hanging="142"/>
        <w:rPr>
          <w:rFonts w:ascii="Times New Roman" w:hAnsi="Times New Roman" w:cs="Times New Roman"/>
        </w:rPr>
      </w:pPr>
      <w:r>
        <w:rPr>
          <w:rStyle w:val="ab"/>
          <w:rFonts w:ascii="Times New Roman" w:hAnsi="Times New Roman" w:cs="Times New Roman"/>
          <w:b/>
          <w:sz w:val="24"/>
          <w:szCs w:val="24"/>
        </w:rPr>
        <w:t>*</w:t>
      </w:r>
      <w:r w:rsidRPr="007658F1">
        <w:rPr>
          <w:rFonts w:ascii="Times New Roman" w:hAnsi="Times New Roman" w:cs="Times New Roman"/>
        </w:rPr>
        <w:t xml:space="preserve"> </w:t>
      </w:r>
      <w:r w:rsidRPr="00874378">
        <w:rPr>
          <w:rFonts w:ascii="Times New Roman" w:hAnsi="Times New Roman" w:cs="Times New Roman"/>
          <w:sz w:val="16"/>
          <w:szCs w:val="16"/>
        </w:rPr>
        <w:t xml:space="preserve">Статусы </w:t>
      </w:r>
      <w:r w:rsidRPr="00874378">
        <w:rPr>
          <w:rFonts w:ascii="Times New Roman" w:hAnsi="Times New Roman" w:cs="Times New Roman"/>
          <w:sz w:val="16"/>
          <w:szCs w:val="16"/>
          <w:lang w:val="en-US"/>
        </w:rPr>
        <w:t>ERRSRV</w:t>
      </w:r>
      <w:r w:rsidRPr="00874378">
        <w:rPr>
          <w:rFonts w:ascii="Times New Roman" w:hAnsi="Times New Roman" w:cs="Times New Roman"/>
          <w:sz w:val="16"/>
          <w:szCs w:val="16"/>
        </w:rPr>
        <w:t xml:space="preserve"> и </w:t>
      </w:r>
      <w:r w:rsidRPr="00874378">
        <w:rPr>
          <w:rFonts w:ascii="Times New Roman" w:hAnsi="Times New Roman" w:cs="Times New Roman"/>
          <w:sz w:val="16"/>
          <w:szCs w:val="16"/>
          <w:lang w:val="en-US"/>
        </w:rPr>
        <w:t>REFUSESRV</w:t>
      </w:r>
      <w:r w:rsidRPr="00874378">
        <w:rPr>
          <w:rFonts w:ascii="Times New Roman" w:hAnsi="Times New Roman" w:cs="Times New Roman"/>
          <w:sz w:val="16"/>
          <w:szCs w:val="16"/>
        </w:rPr>
        <w:t xml:space="preserve"> относятся к ошибкам сервиса SCASAMovementCreate, обращение к которому планируется</w:t>
      </w:r>
      <w:r w:rsidR="00874378" w:rsidRPr="00874378">
        <w:rPr>
          <w:rFonts w:ascii="Times New Roman" w:hAnsi="Times New Roman" w:cs="Times New Roman"/>
          <w:sz w:val="16"/>
          <w:szCs w:val="16"/>
        </w:rPr>
        <w:t xml:space="preserve"> и в данном документе не описано</w:t>
      </w:r>
      <w:r w:rsidRPr="00874378">
        <w:rPr>
          <w:rFonts w:ascii="Times New Roman" w:hAnsi="Times New Roman" w:cs="Times New Roman"/>
          <w:sz w:val="16"/>
          <w:szCs w:val="16"/>
        </w:rPr>
        <w:t xml:space="preserve"> </w:t>
      </w:r>
    </w:p>
    <w:p w:rsidR="0091685C" w:rsidRPr="00E620C2" w:rsidRDefault="00912C53" w:rsidP="00177CB0">
      <w:pPr>
        <w:pStyle w:val="a3"/>
        <w:spacing w:after="60"/>
        <w:ind w:left="0" w:firstLine="425"/>
        <w:contextualSpacing w:val="0"/>
        <w:jc w:val="both"/>
        <w:rPr>
          <w:rFonts w:ascii="Times New Roman" w:hAnsi="Times New Roman" w:cs="Times New Roman"/>
          <w:sz w:val="20"/>
        </w:rPr>
      </w:pPr>
      <w:r w:rsidRPr="00E620C2">
        <w:rPr>
          <w:rFonts w:ascii="Times New Roman" w:hAnsi="Times New Roman" w:cs="Times New Roman"/>
          <w:sz w:val="20"/>
        </w:rPr>
        <w:t>Появление з</w:t>
      </w:r>
      <w:r w:rsidR="005878E6" w:rsidRPr="00E620C2">
        <w:rPr>
          <w:rFonts w:ascii="Times New Roman" w:hAnsi="Times New Roman" w:cs="Times New Roman"/>
          <w:sz w:val="20"/>
        </w:rPr>
        <w:t>апрос</w:t>
      </w:r>
      <w:r w:rsidRPr="00E620C2">
        <w:rPr>
          <w:rFonts w:ascii="Times New Roman" w:hAnsi="Times New Roman" w:cs="Times New Roman"/>
          <w:sz w:val="20"/>
        </w:rPr>
        <w:t>ов</w:t>
      </w:r>
      <w:r w:rsidR="0091685C" w:rsidRPr="00E620C2">
        <w:rPr>
          <w:rFonts w:ascii="Times New Roman" w:hAnsi="Times New Roman" w:cs="Times New Roman"/>
          <w:sz w:val="20"/>
        </w:rPr>
        <w:t xml:space="preserve"> со статусами ‘</w:t>
      </w:r>
      <w:r w:rsidR="0091685C" w:rsidRPr="00E620C2">
        <w:rPr>
          <w:rFonts w:ascii="Times New Roman" w:hAnsi="Times New Roman" w:cs="Times New Roman"/>
          <w:sz w:val="20"/>
          <w:lang w:val="en-US"/>
        </w:rPr>
        <w:t>SIGNED</w:t>
      </w:r>
      <w:r w:rsidR="0091685C" w:rsidRPr="00E620C2">
        <w:rPr>
          <w:rFonts w:ascii="Times New Roman" w:hAnsi="Times New Roman" w:cs="Times New Roman"/>
          <w:sz w:val="20"/>
        </w:rPr>
        <w:t>’ и ‘</w:t>
      </w:r>
      <w:r w:rsidR="0091685C" w:rsidRPr="00E620C2">
        <w:rPr>
          <w:rFonts w:ascii="Times New Roman" w:hAnsi="Times New Roman" w:cs="Times New Roman"/>
          <w:sz w:val="20"/>
          <w:lang w:val="en-US"/>
        </w:rPr>
        <w:t>SIGNEDDATE</w:t>
      </w:r>
      <w:r w:rsidR="0091685C" w:rsidRPr="00E620C2">
        <w:rPr>
          <w:rFonts w:ascii="Times New Roman" w:hAnsi="Times New Roman" w:cs="Times New Roman"/>
          <w:sz w:val="20"/>
        </w:rPr>
        <w:t xml:space="preserve">’ </w:t>
      </w:r>
      <w:r w:rsidRPr="00E620C2">
        <w:rPr>
          <w:rFonts w:ascii="Times New Roman" w:hAnsi="Times New Roman" w:cs="Times New Roman"/>
          <w:sz w:val="20"/>
        </w:rPr>
        <w:t>в системе возможно только</w:t>
      </w:r>
      <w:r w:rsidR="0091685C" w:rsidRPr="00E620C2">
        <w:rPr>
          <w:rFonts w:ascii="Times New Roman" w:hAnsi="Times New Roman" w:cs="Times New Roman"/>
          <w:sz w:val="20"/>
        </w:rPr>
        <w:t xml:space="preserve"> в исключительных </w:t>
      </w:r>
      <w:r w:rsidRPr="00E620C2">
        <w:rPr>
          <w:rFonts w:ascii="Times New Roman" w:hAnsi="Times New Roman" w:cs="Times New Roman"/>
          <w:sz w:val="20"/>
        </w:rPr>
        <w:t>случаях</w:t>
      </w:r>
      <w:r w:rsidR="0091685C" w:rsidRPr="00E620C2">
        <w:rPr>
          <w:rFonts w:ascii="Times New Roman" w:hAnsi="Times New Roman" w:cs="Times New Roman"/>
          <w:sz w:val="20"/>
        </w:rPr>
        <w:t>, когда по какой-то причине</w:t>
      </w:r>
      <w:r w:rsidR="001D2C27" w:rsidRPr="00E620C2">
        <w:rPr>
          <w:rFonts w:ascii="Times New Roman" w:hAnsi="Times New Roman" w:cs="Times New Roman"/>
          <w:sz w:val="20"/>
        </w:rPr>
        <w:t xml:space="preserve"> (задача принудительно была остановлена)</w:t>
      </w:r>
      <w:r w:rsidR="0091685C" w:rsidRPr="00E620C2">
        <w:rPr>
          <w:rFonts w:ascii="Times New Roman" w:hAnsi="Times New Roman" w:cs="Times New Roman"/>
          <w:sz w:val="20"/>
        </w:rPr>
        <w:t xml:space="preserve"> </w:t>
      </w:r>
      <w:r w:rsidRPr="00E620C2">
        <w:rPr>
          <w:rFonts w:ascii="Times New Roman" w:hAnsi="Times New Roman" w:cs="Times New Roman"/>
          <w:sz w:val="20"/>
        </w:rPr>
        <w:t>система не получила результат выполнения процедуры создания операции и проводок по ней, и соответственно не смогла поменять статус запроса</w:t>
      </w:r>
      <w:r w:rsidR="0091685C" w:rsidRPr="00E620C2">
        <w:rPr>
          <w:rFonts w:ascii="Times New Roman" w:hAnsi="Times New Roman" w:cs="Times New Roman"/>
          <w:sz w:val="20"/>
        </w:rPr>
        <w:t xml:space="preserve"> на ‘</w:t>
      </w:r>
      <w:r w:rsidR="0091685C" w:rsidRPr="00E620C2">
        <w:rPr>
          <w:rFonts w:ascii="Times New Roman" w:hAnsi="Times New Roman" w:cs="Times New Roman"/>
          <w:sz w:val="20"/>
          <w:lang w:val="en-US"/>
        </w:rPr>
        <w:t>COMPLETED</w:t>
      </w:r>
      <w:r w:rsidR="0091685C" w:rsidRPr="00E620C2">
        <w:rPr>
          <w:rFonts w:ascii="Times New Roman" w:hAnsi="Times New Roman" w:cs="Times New Roman"/>
          <w:sz w:val="20"/>
        </w:rPr>
        <w:t>’, или ‘</w:t>
      </w:r>
      <w:r w:rsidR="0091685C" w:rsidRPr="00E620C2">
        <w:rPr>
          <w:rFonts w:ascii="Times New Roman" w:hAnsi="Times New Roman" w:cs="Times New Roman"/>
          <w:sz w:val="20"/>
          <w:lang w:val="en-US"/>
        </w:rPr>
        <w:t>ERRPROC</w:t>
      </w:r>
      <w:r w:rsidR="0091685C" w:rsidRPr="00E620C2">
        <w:rPr>
          <w:rFonts w:ascii="Times New Roman" w:hAnsi="Times New Roman" w:cs="Times New Roman"/>
          <w:sz w:val="20"/>
        </w:rPr>
        <w:t>’, или ‘</w:t>
      </w:r>
      <w:r w:rsidR="0091685C" w:rsidRPr="00E620C2">
        <w:rPr>
          <w:rFonts w:ascii="Times New Roman" w:hAnsi="Times New Roman" w:cs="Times New Roman"/>
          <w:sz w:val="20"/>
          <w:lang w:val="en-US"/>
        </w:rPr>
        <w:t>ERRPROC</w:t>
      </w:r>
      <w:r w:rsidR="0091685C" w:rsidRPr="00E620C2">
        <w:rPr>
          <w:rFonts w:ascii="Times New Roman" w:hAnsi="Times New Roman" w:cs="Times New Roman"/>
          <w:sz w:val="20"/>
        </w:rPr>
        <w:t>DATE’.</w:t>
      </w:r>
    </w:p>
    <w:p w:rsidR="0091685C" w:rsidRDefault="00B84146" w:rsidP="00177CB0">
      <w:pPr>
        <w:pStyle w:val="a3"/>
        <w:spacing w:after="60"/>
        <w:ind w:left="0" w:firstLine="425"/>
        <w:contextualSpacing w:val="0"/>
        <w:jc w:val="both"/>
        <w:rPr>
          <w:rFonts w:ascii="Times New Roman" w:hAnsi="Times New Roman" w:cs="Times New Roman"/>
          <w:sz w:val="20"/>
        </w:rPr>
      </w:pPr>
      <w:r w:rsidRPr="00E620C2">
        <w:rPr>
          <w:rFonts w:ascii="Times New Roman" w:hAnsi="Times New Roman" w:cs="Times New Roman"/>
          <w:sz w:val="20"/>
        </w:rPr>
        <w:t>Н</w:t>
      </w:r>
      <w:r w:rsidR="00912C53" w:rsidRPr="00E620C2">
        <w:rPr>
          <w:rFonts w:ascii="Times New Roman" w:hAnsi="Times New Roman" w:cs="Times New Roman"/>
          <w:sz w:val="20"/>
        </w:rPr>
        <w:t>а завершающем этапе обработки запросов в случае успешной их обработки (</w:t>
      </w:r>
      <w:r w:rsidRPr="00E620C2">
        <w:rPr>
          <w:rFonts w:ascii="Times New Roman" w:hAnsi="Times New Roman" w:cs="Times New Roman"/>
          <w:sz w:val="20"/>
        </w:rPr>
        <w:t>операции и проводки по ним созданы</w:t>
      </w:r>
      <w:r w:rsidR="00912C53" w:rsidRPr="00E620C2">
        <w:rPr>
          <w:rFonts w:ascii="Times New Roman" w:hAnsi="Times New Roman" w:cs="Times New Roman"/>
          <w:sz w:val="20"/>
        </w:rPr>
        <w:t>)</w:t>
      </w:r>
      <w:r w:rsidRPr="00E620C2">
        <w:rPr>
          <w:rFonts w:ascii="Times New Roman" w:hAnsi="Times New Roman" w:cs="Times New Roman"/>
          <w:sz w:val="20"/>
        </w:rPr>
        <w:t xml:space="preserve"> запросы получают статус ‘</w:t>
      </w:r>
      <w:r w:rsidRPr="00E620C2">
        <w:rPr>
          <w:rFonts w:ascii="Times New Roman" w:hAnsi="Times New Roman" w:cs="Times New Roman"/>
          <w:sz w:val="20"/>
          <w:lang w:val="en-US"/>
        </w:rPr>
        <w:t>COMPLETED</w:t>
      </w:r>
      <w:r w:rsidRPr="00E620C2">
        <w:rPr>
          <w:rFonts w:ascii="Times New Roman" w:hAnsi="Times New Roman" w:cs="Times New Roman"/>
          <w:sz w:val="20"/>
        </w:rPr>
        <w:t>’ (завершенных). При этом заполняется поле «</w:t>
      </w:r>
      <w:r w:rsidRPr="00E620C2">
        <w:rPr>
          <w:rFonts w:ascii="Times New Roman" w:hAnsi="Times New Roman" w:cs="Times New Roman"/>
          <w:sz w:val="20"/>
          <w:lang w:val="en-US"/>
        </w:rPr>
        <w:t>ID</w:t>
      </w:r>
      <w:r w:rsidRPr="00E620C2">
        <w:rPr>
          <w:rFonts w:ascii="Times New Roman" w:hAnsi="Times New Roman" w:cs="Times New Roman"/>
          <w:sz w:val="20"/>
        </w:rPr>
        <w:t xml:space="preserve"> операции» - ссылка на </w:t>
      </w:r>
      <w:r w:rsidR="00C67C72" w:rsidRPr="00E620C2">
        <w:rPr>
          <w:rFonts w:ascii="Times New Roman" w:hAnsi="Times New Roman" w:cs="Times New Roman"/>
          <w:sz w:val="20"/>
        </w:rPr>
        <w:t>операцию, по которой в системе выполнены проводки.</w:t>
      </w:r>
      <w:r w:rsidRPr="00E620C2">
        <w:rPr>
          <w:rFonts w:ascii="Times New Roman" w:hAnsi="Times New Roman" w:cs="Times New Roman"/>
          <w:sz w:val="20"/>
        </w:rPr>
        <w:t xml:space="preserve"> </w:t>
      </w:r>
      <w:r w:rsidR="00912C53" w:rsidRPr="00E620C2">
        <w:rPr>
          <w:rFonts w:ascii="Times New Roman" w:hAnsi="Times New Roman" w:cs="Times New Roman"/>
          <w:sz w:val="20"/>
        </w:rPr>
        <w:t xml:space="preserve"> </w:t>
      </w:r>
    </w:p>
    <w:p w:rsidR="005E569E" w:rsidRPr="00511358" w:rsidRDefault="005E569E" w:rsidP="00D801D3">
      <w:pPr>
        <w:pStyle w:val="1"/>
        <w:numPr>
          <w:ilvl w:val="0"/>
          <w:numId w:val="13"/>
        </w:numPr>
        <w:spacing w:before="360" w:after="240"/>
        <w:ind w:left="357" w:hanging="357"/>
        <w:rPr>
          <w:rFonts w:ascii="Times New Roman" w:hAnsi="Times New Roman" w:cs="Times New Roman"/>
          <w:b/>
          <w:color w:val="002060"/>
          <w:sz w:val="22"/>
          <w:szCs w:val="22"/>
        </w:rPr>
      </w:pPr>
      <w:bookmarkStart w:id="6" w:name="_Toc456273672"/>
      <w:r w:rsidRPr="00511358">
        <w:rPr>
          <w:rFonts w:ascii="Times New Roman" w:hAnsi="Times New Roman" w:cs="Times New Roman"/>
          <w:b/>
          <w:color w:val="002060"/>
          <w:sz w:val="22"/>
          <w:szCs w:val="22"/>
        </w:rPr>
        <w:t>Порядок регистрации операции</w:t>
      </w:r>
      <w:r w:rsidR="004E57FD" w:rsidRPr="004E57FD">
        <w:rPr>
          <w:rFonts w:ascii="Times New Roman" w:hAnsi="Times New Roman" w:cs="Times New Roman"/>
          <w:b/>
          <w:color w:val="002060"/>
          <w:sz w:val="22"/>
          <w:szCs w:val="22"/>
        </w:rPr>
        <w:t xml:space="preserve"> через интерфейс</w:t>
      </w:r>
      <w:r w:rsidRPr="00511358">
        <w:rPr>
          <w:rFonts w:ascii="Times New Roman" w:hAnsi="Times New Roman" w:cs="Times New Roman"/>
          <w:b/>
          <w:color w:val="002060"/>
          <w:sz w:val="22"/>
          <w:szCs w:val="22"/>
        </w:rPr>
        <w:t xml:space="preserve"> BARS GL</w:t>
      </w:r>
      <w:bookmarkEnd w:id="6"/>
      <w:r w:rsidRPr="00511358">
        <w:rPr>
          <w:rFonts w:ascii="Times New Roman" w:hAnsi="Times New Roman" w:cs="Times New Roman"/>
          <w:b/>
          <w:color w:val="002060"/>
          <w:sz w:val="22"/>
          <w:szCs w:val="22"/>
        </w:rPr>
        <w:t xml:space="preserve"> </w:t>
      </w:r>
    </w:p>
    <w:p w:rsidR="004E57FD" w:rsidRDefault="004E57FD" w:rsidP="00D801D3">
      <w:pPr>
        <w:pStyle w:val="2"/>
        <w:numPr>
          <w:ilvl w:val="1"/>
          <w:numId w:val="13"/>
        </w:numPr>
        <w:spacing w:before="360" w:after="240"/>
        <w:ind w:left="425" w:hanging="431"/>
        <w:rPr>
          <w:rFonts w:ascii="Times New Roman" w:hAnsi="Times New Roman" w:cs="Times New Roman"/>
          <w:b/>
          <w:color w:val="auto"/>
          <w:sz w:val="20"/>
          <w:szCs w:val="20"/>
        </w:rPr>
      </w:pPr>
      <w:bookmarkStart w:id="7" w:name="_Toc456273673"/>
      <w:r>
        <w:rPr>
          <w:rFonts w:ascii="Times New Roman" w:hAnsi="Times New Roman" w:cs="Times New Roman"/>
          <w:b/>
          <w:color w:val="auto"/>
          <w:sz w:val="20"/>
          <w:szCs w:val="20"/>
        </w:rPr>
        <w:t>Выбор шага обработки запросов на создание операций</w:t>
      </w:r>
      <w:bookmarkEnd w:id="7"/>
    </w:p>
    <w:p w:rsidR="00CB36BD" w:rsidRPr="00CB092B" w:rsidRDefault="004E57FD" w:rsidP="00E70A03">
      <w:pPr>
        <w:pStyle w:val="a3"/>
        <w:spacing w:before="240" w:after="12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 w:rsidRPr="00CB092B">
        <w:rPr>
          <w:rFonts w:ascii="Times New Roman" w:hAnsi="Times New Roman" w:cs="Times New Roman"/>
          <w:sz w:val="20"/>
          <w:szCs w:val="20"/>
        </w:rPr>
        <w:t>В выпадающем списке вкладки «</w:t>
      </w:r>
      <w:r w:rsidR="00CB36BD" w:rsidRPr="00CB092B">
        <w:rPr>
          <w:rFonts w:ascii="Times New Roman" w:hAnsi="Times New Roman" w:cs="Times New Roman"/>
          <w:sz w:val="20"/>
          <w:szCs w:val="20"/>
        </w:rPr>
        <w:t>Бухучет</w:t>
      </w:r>
      <w:r w:rsidRPr="00CB092B">
        <w:rPr>
          <w:rFonts w:ascii="Times New Roman" w:hAnsi="Times New Roman" w:cs="Times New Roman"/>
          <w:sz w:val="20"/>
          <w:szCs w:val="20"/>
        </w:rPr>
        <w:t xml:space="preserve">» </w:t>
      </w:r>
      <w:r w:rsidR="00CB36BD" w:rsidRPr="00CB092B">
        <w:rPr>
          <w:rFonts w:ascii="Times New Roman" w:hAnsi="Times New Roman" w:cs="Times New Roman"/>
          <w:sz w:val="20"/>
          <w:szCs w:val="20"/>
        </w:rPr>
        <w:t>в зависимости от способа ввода запрос</w:t>
      </w:r>
      <w:r w:rsidR="005038A2" w:rsidRPr="00CB092B">
        <w:rPr>
          <w:rFonts w:ascii="Times New Roman" w:hAnsi="Times New Roman" w:cs="Times New Roman"/>
          <w:sz w:val="20"/>
          <w:szCs w:val="20"/>
        </w:rPr>
        <w:t>а</w:t>
      </w:r>
      <w:r w:rsidR="00CB36BD" w:rsidRPr="00CB092B">
        <w:rPr>
          <w:rFonts w:ascii="Times New Roman" w:hAnsi="Times New Roman" w:cs="Times New Roman"/>
          <w:sz w:val="20"/>
          <w:szCs w:val="20"/>
        </w:rPr>
        <w:t xml:space="preserve"> (ручного или пакетного) </w:t>
      </w:r>
      <w:r w:rsidR="00502853" w:rsidRPr="00CB092B">
        <w:rPr>
          <w:rFonts w:ascii="Times New Roman" w:hAnsi="Times New Roman" w:cs="Times New Roman"/>
          <w:sz w:val="20"/>
          <w:szCs w:val="20"/>
        </w:rPr>
        <w:t xml:space="preserve">выбираем </w:t>
      </w:r>
      <w:r w:rsidR="00CB36BD" w:rsidRPr="00CB092B">
        <w:rPr>
          <w:rFonts w:ascii="Times New Roman" w:hAnsi="Times New Roman" w:cs="Times New Roman"/>
          <w:sz w:val="20"/>
          <w:szCs w:val="20"/>
        </w:rPr>
        <w:t xml:space="preserve">нужный </w:t>
      </w:r>
      <w:r w:rsidRPr="00CB092B">
        <w:rPr>
          <w:rFonts w:ascii="Times New Roman" w:hAnsi="Times New Roman" w:cs="Times New Roman"/>
          <w:sz w:val="20"/>
          <w:szCs w:val="20"/>
        </w:rPr>
        <w:t>пункт меню</w:t>
      </w:r>
      <w:r w:rsidR="00502853" w:rsidRPr="00CB092B">
        <w:rPr>
          <w:rFonts w:ascii="Times New Roman" w:hAnsi="Times New Roman" w:cs="Times New Roman"/>
          <w:sz w:val="20"/>
          <w:szCs w:val="20"/>
        </w:rPr>
        <w:t xml:space="preserve">, </w:t>
      </w:r>
      <w:r w:rsidR="00502853" w:rsidRPr="00E242A1">
        <w:rPr>
          <w:rFonts w:ascii="Times New Roman" w:hAnsi="Times New Roman" w:cs="Times New Roman"/>
          <w:sz w:val="20"/>
          <w:szCs w:val="20"/>
        </w:rPr>
        <w:t xml:space="preserve">по </w:t>
      </w:r>
      <w:r w:rsidR="00CB092B" w:rsidRPr="00E242A1">
        <w:rPr>
          <w:rFonts w:ascii="Times New Roman" w:hAnsi="Times New Roman" w:cs="Times New Roman"/>
          <w:sz w:val="20"/>
        </w:rPr>
        <w:t xml:space="preserve">которому открывается </w:t>
      </w:r>
      <w:r w:rsidR="00E242A1" w:rsidRPr="00E242A1">
        <w:rPr>
          <w:rFonts w:ascii="Times New Roman" w:hAnsi="Times New Roman" w:cs="Times New Roman"/>
          <w:sz w:val="20"/>
        </w:rPr>
        <w:t>соответствующая форма</w:t>
      </w:r>
      <w:r w:rsidR="00CB36BD" w:rsidRPr="00E242A1">
        <w:rPr>
          <w:rFonts w:ascii="Times New Roman" w:hAnsi="Times New Roman" w:cs="Times New Roman"/>
          <w:sz w:val="20"/>
          <w:szCs w:val="20"/>
        </w:rPr>
        <w:t>:</w:t>
      </w:r>
    </w:p>
    <w:p w:rsidR="00CB36BD" w:rsidRPr="00CB092B" w:rsidRDefault="004E57FD" w:rsidP="00536027">
      <w:pPr>
        <w:pStyle w:val="a3"/>
        <w:numPr>
          <w:ilvl w:val="0"/>
          <w:numId w:val="35"/>
        </w:numPr>
        <w:spacing w:after="0" w:line="240" w:lineRule="auto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 w:rsidRPr="00CB092B">
        <w:rPr>
          <w:rFonts w:ascii="Times New Roman" w:hAnsi="Times New Roman" w:cs="Times New Roman"/>
          <w:sz w:val="20"/>
          <w:szCs w:val="20"/>
        </w:rPr>
        <w:t>«</w:t>
      </w:r>
      <w:r w:rsidR="00CB36BD" w:rsidRPr="00CB092B">
        <w:rPr>
          <w:rFonts w:ascii="Times New Roman" w:hAnsi="Times New Roman" w:cs="Times New Roman"/>
          <w:sz w:val="20"/>
          <w:szCs w:val="20"/>
        </w:rPr>
        <w:t>Ввод и авторизация операций</w:t>
      </w:r>
      <w:r w:rsidRPr="00CB092B">
        <w:rPr>
          <w:rFonts w:ascii="Times New Roman" w:hAnsi="Times New Roman" w:cs="Times New Roman"/>
          <w:sz w:val="20"/>
          <w:szCs w:val="20"/>
        </w:rPr>
        <w:t>»</w:t>
      </w:r>
      <w:r w:rsidR="00CB36BD" w:rsidRPr="00CB092B">
        <w:rPr>
          <w:rFonts w:ascii="Times New Roman" w:hAnsi="Times New Roman" w:cs="Times New Roman"/>
          <w:sz w:val="20"/>
          <w:szCs w:val="20"/>
        </w:rPr>
        <w:t xml:space="preserve"> для ввода одиночных запросов на создание операции</w:t>
      </w:r>
      <w:r w:rsidRPr="00CB092B">
        <w:rPr>
          <w:rFonts w:ascii="Times New Roman" w:hAnsi="Times New Roman" w:cs="Times New Roman"/>
          <w:sz w:val="20"/>
          <w:szCs w:val="20"/>
        </w:rPr>
        <w:t xml:space="preserve"> </w:t>
      </w:r>
      <w:r w:rsidR="00CB36BD" w:rsidRPr="00CB092B">
        <w:rPr>
          <w:rFonts w:ascii="Times New Roman" w:hAnsi="Times New Roman" w:cs="Times New Roman"/>
          <w:sz w:val="20"/>
          <w:szCs w:val="20"/>
        </w:rPr>
        <w:t xml:space="preserve">или </w:t>
      </w:r>
    </w:p>
    <w:p w:rsidR="004E57FD" w:rsidRPr="00CB092B" w:rsidRDefault="004E57FD" w:rsidP="00E70A03">
      <w:pPr>
        <w:pStyle w:val="a3"/>
        <w:numPr>
          <w:ilvl w:val="0"/>
          <w:numId w:val="35"/>
        </w:numPr>
        <w:spacing w:after="120" w:line="240" w:lineRule="auto"/>
        <w:ind w:left="1145" w:hanging="357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 w:rsidRPr="00CB092B">
        <w:rPr>
          <w:rFonts w:ascii="Times New Roman" w:hAnsi="Times New Roman" w:cs="Times New Roman"/>
          <w:sz w:val="20"/>
          <w:szCs w:val="20"/>
        </w:rPr>
        <w:t>«</w:t>
      </w:r>
      <w:r w:rsidR="00CB36BD" w:rsidRPr="00CB092B">
        <w:rPr>
          <w:rFonts w:ascii="Times New Roman" w:hAnsi="Times New Roman" w:cs="Times New Roman"/>
          <w:sz w:val="20"/>
          <w:szCs w:val="20"/>
        </w:rPr>
        <w:t xml:space="preserve">Ввод и авторизация пакетов» для ввода запросов, загружаемых списком из </w:t>
      </w:r>
      <w:r w:rsidR="00CB36BD" w:rsidRPr="00CB092B">
        <w:rPr>
          <w:rFonts w:ascii="Times New Roman" w:hAnsi="Times New Roman" w:cs="Times New Roman"/>
          <w:sz w:val="20"/>
          <w:szCs w:val="20"/>
          <w:lang w:val="en-US"/>
        </w:rPr>
        <w:t>Excel</w:t>
      </w:r>
      <w:r w:rsidR="00CB36BD" w:rsidRPr="00CB092B">
        <w:rPr>
          <w:rFonts w:ascii="Times New Roman" w:hAnsi="Times New Roman" w:cs="Times New Roman"/>
          <w:sz w:val="20"/>
          <w:szCs w:val="20"/>
        </w:rPr>
        <w:t xml:space="preserve"> файла.</w:t>
      </w:r>
    </w:p>
    <w:p w:rsidR="00C37489" w:rsidRDefault="006564D5" w:rsidP="00536027">
      <w:pPr>
        <w:pStyle w:val="a3"/>
        <w:spacing w:after="24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 w:rsidRPr="00E242A1">
        <w:rPr>
          <w:rFonts w:ascii="Times New Roman" w:hAnsi="Times New Roman" w:cs="Times New Roman"/>
          <w:sz w:val="20"/>
          <w:szCs w:val="20"/>
        </w:rPr>
        <w:t>О</w:t>
      </w:r>
      <w:r w:rsidR="00812A76" w:rsidRPr="00E242A1">
        <w:rPr>
          <w:rFonts w:ascii="Times New Roman" w:hAnsi="Times New Roman" w:cs="Times New Roman"/>
          <w:sz w:val="20"/>
          <w:szCs w:val="20"/>
        </w:rPr>
        <w:t>дновременно</w:t>
      </w:r>
      <w:r w:rsidRPr="00E242A1">
        <w:rPr>
          <w:rFonts w:ascii="Times New Roman" w:hAnsi="Times New Roman" w:cs="Times New Roman"/>
          <w:sz w:val="20"/>
          <w:szCs w:val="20"/>
        </w:rPr>
        <w:t xml:space="preserve"> с </w:t>
      </w:r>
      <w:r w:rsidR="00CB092B" w:rsidRPr="00E242A1">
        <w:rPr>
          <w:rFonts w:ascii="Times New Roman" w:hAnsi="Times New Roman" w:cs="Times New Roman"/>
          <w:sz w:val="20"/>
        </w:rPr>
        <w:t xml:space="preserve">открытием основной формы открывается </w:t>
      </w:r>
      <w:r w:rsidR="00CB36BD" w:rsidRPr="00E242A1">
        <w:rPr>
          <w:rFonts w:ascii="Times New Roman" w:hAnsi="Times New Roman" w:cs="Times New Roman"/>
          <w:sz w:val="20"/>
          <w:szCs w:val="20"/>
        </w:rPr>
        <w:t xml:space="preserve">форма </w:t>
      </w:r>
      <w:r w:rsidRPr="00E242A1">
        <w:rPr>
          <w:rFonts w:ascii="Times New Roman" w:hAnsi="Times New Roman" w:cs="Times New Roman"/>
          <w:sz w:val="20"/>
          <w:szCs w:val="20"/>
        </w:rPr>
        <w:t>«В</w:t>
      </w:r>
      <w:r w:rsidR="00CB36BD" w:rsidRPr="00E242A1">
        <w:rPr>
          <w:rFonts w:ascii="Times New Roman" w:hAnsi="Times New Roman" w:cs="Times New Roman"/>
          <w:sz w:val="20"/>
          <w:szCs w:val="20"/>
        </w:rPr>
        <w:t>ыбор шага обработки</w:t>
      </w:r>
      <w:r w:rsidRPr="00E242A1">
        <w:rPr>
          <w:rFonts w:ascii="Times New Roman" w:hAnsi="Times New Roman" w:cs="Times New Roman"/>
          <w:sz w:val="20"/>
          <w:szCs w:val="20"/>
        </w:rPr>
        <w:t>»</w:t>
      </w:r>
      <w:r w:rsidR="00E242A1" w:rsidRPr="00E242A1">
        <w:rPr>
          <w:rFonts w:ascii="Times New Roman" w:hAnsi="Times New Roman" w:cs="Times New Roman"/>
          <w:sz w:val="20"/>
        </w:rPr>
        <w:t>, вызов которой в дальнейшем возможен на любом этапе обработки запросов по кнопке «Выбор шага обработки».</w:t>
      </w:r>
    </w:p>
    <w:p w:rsidR="00D84CF0" w:rsidRDefault="00D84CF0" w:rsidP="005D79C0">
      <w:pPr>
        <w:pStyle w:val="a3"/>
        <w:spacing w:after="240"/>
        <w:ind w:left="0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 w:rsidRPr="00D84CF0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76409A70" wp14:editId="19A9791E">
            <wp:extent cx="3884295" cy="1617785"/>
            <wp:effectExtent l="0" t="0" r="1905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11064"/>
                    <a:stretch/>
                  </pic:blipFill>
                  <pic:spPr bwMode="auto">
                    <a:xfrm>
                      <a:off x="0" y="0"/>
                      <a:ext cx="3884802" cy="1617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42A1" w:rsidRPr="00E242A1" w:rsidRDefault="00E242A1" w:rsidP="00E242A1">
      <w:pPr>
        <w:pStyle w:val="a3"/>
        <w:spacing w:before="240" w:after="240"/>
        <w:ind w:left="0" w:firstLine="425"/>
        <w:contextualSpacing w:val="0"/>
        <w:jc w:val="both"/>
        <w:rPr>
          <w:rFonts w:ascii="Times New Roman" w:hAnsi="Times New Roman" w:cs="Times New Roman"/>
          <w:sz w:val="20"/>
        </w:rPr>
      </w:pPr>
      <w:r w:rsidRPr="00E242A1">
        <w:rPr>
          <w:rFonts w:ascii="Times New Roman" w:hAnsi="Times New Roman" w:cs="Times New Roman"/>
          <w:sz w:val="20"/>
        </w:rPr>
        <w:t>В открывшейся форме выбираем нужный для работы режим, задав соответствующие значения в полях «Шаг обработки» и «Состояние» и установив, при необходимости, поле</w:t>
      </w:r>
      <w:r w:rsidRPr="00E242A1">
        <w:rPr>
          <w:rFonts w:ascii="Times New Roman" w:hAnsi="Times New Roman" w:cs="Times New Roman"/>
          <w:sz w:val="20"/>
        </w:rPr>
        <w:noBreakHyphen/>
        <w:t>флаг «Только свои» для просмотра только своих запросов - запросов, в изменении состояния которых вы участвовали (создавали, подписывали, изменяли, подтверждали дату).</w:t>
      </w:r>
    </w:p>
    <w:p w:rsidR="00E242A1" w:rsidRDefault="00E242A1" w:rsidP="00E242A1">
      <w:pPr>
        <w:pStyle w:val="a3"/>
        <w:spacing w:before="240" w:after="240"/>
        <w:ind w:left="0"/>
        <w:contextualSpacing w:val="0"/>
        <w:jc w:val="both"/>
        <w:rPr>
          <w:rFonts w:ascii="Times New Roman" w:hAnsi="Times New Roman" w:cs="Times New Roman"/>
          <w:sz w:val="20"/>
          <w:highlight w:val="yellow"/>
        </w:rPr>
      </w:pPr>
      <w:r>
        <w:rPr>
          <w:rFonts w:ascii="Times New Roman" w:hAnsi="Times New Roman" w:cs="Times New Roman"/>
          <w:noProof/>
          <w:sz w:val="20"/>
          <w:lang w:eastAsia="ru-RU"/>
        </w:rPr>
        <w:lastRenderedPageBreak/>
        <w:drawing>
          <wp:inline distT="0" distB="0" distL="0" distR="0" wp14:anchorId="481AECF4" wp14:editId="4C011745">
            <wp:extent cx="1882800" cy="950400"/>
            <wp:effectExtent l="0" t="0" r="3175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82800" cy="95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2A1" w:rsidRDefault="00E242A1" w:rsidP="00E242A1">
      <w:pPr>
        <w:pStyle w:val="a3"/>
        <w:spacing w:after="120"/>
        <w:ind w:left="0" w:firstLine="425"/>
        <w:contextualSpacing w:val="0"/>
        <w:jc w:val="both"/>
        <w:rPr>
          <w:rFonts w:ascii="Times New Roman" w:hAnsi="Times New Roman" w:cs="Times New Roman"/>
          <w:sz w:val="20"/>
        </w:rPr>
      </w:pPr>
      <w:r w:rsidRPr="00E242A1">
        <w:rPr>
          <w:rFonts w:ascii="Times New Roman" w:hAnsi="Times New Roman" w:cs="Times New Roman"/>
          <w:sz w:val="20"/>
        </w:rPr>
        <w:t>Для выполнения ввода и авторизации операций по введенным в систему запросам выставляем поле «Состояние» в значение «Все» и выбираем из выпадающего списка поля «Шаг обработки» необходимый шаг.</w:t>
      </w:r>
      <w:r>
        <w:rPr>
          <w:rFonts w:ascii="Times New Roman" w:hAnsi="Times New Roman" w:cs="Times New Roman"/>
          <w:sz w:val="20"/>
        </w:rPr>
        <w:t xml:space="preserve"> </w:t>
      </w:r>
    </w:p>
    <w:p w:rsidR="00E242A1" w:rsidRDefault="00E242A1" w:rsidP="00E242A1">
      <w:pPr>
        <w:pStyle w:val="a3"/>
        <w:spacing w:after="120"/>
        <w:ind w:left="0"/>
        <w:contextualSpacing w:val="0"/>
        <w:jc w:val="both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noProof/>
          <w:sz w:val="20"/>
          <w:lang w:eastAsia="ru-RU"/>
        </w:rPr>
        <w:drawing>
          <wp:inline distT="0" distB="0" distL="0" distR="0" wp14:anchorId="0C31DADF" wp14:editId="6FA65AFA">
            <wp:extent cx="1879200" cy="939600"/>
            <wp:effectExtent l="0" t="0" r="698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79200" cy="9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2A1" w:rsidRDefault="00E242A1" w:rsidP="00E242A1">
      <w:pPr>
        <w:pStyle w:val="a3"/>
        <w:spacing w:after="120"/>
        <w:ind w:left="0" w:firstLine="425"/>
        <w:contextualSpacing w:val="0"/>
        <w:jc w:val="both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Состав списка зависит от полномочий пользователя. Если у пользователя есть права как на создание запросов, так и на их подпись (авторизацию операций), то ему доступен выбор из двух элементов списка (два шага обработки), но при этом</w:t>
      </w:r>
      <w:r w:rsidRPr="00E242A1">
        <w:rPr>
          <w:rFonts w:ascii="Times New Roman" w:hAnsi="Times New Roman" w:cs="Times New Roman"/>
          <w:sz w:val="20"/>
        </w:rPr>
        <w:t xml:space="preserve"> следует помнить</w:t>
      </w:r>
      <w:r>
        <w:rPr>
          <w:rFonts w:ascii="Times New Roman" w:hAnsi="Times New Roman" w:cs="Times New Roman"/>
          <w:sz w:val="20"/>
        </w:rPr>
        <w:t>:</w:t>
      </w:r>
    </w:p>
    <w:p w:rsidR="00E242A1" w:rsidRDefault="00E242A1" w:rsidP="00E242A1">
      <w:pPr>
        <w:spacing w:before="240" w:after="240"/>
        <w:ind w:left="425" w:hanging="425"/>
        <w:rPr>
          <w:rFonts w:ascii="Times New Roman" w:eastAsia="Times New Roman" w:hAnsi="Times New Roman" w:cs="Times New Roman"/>
          <w:b/>
          <w:color w:val="383838"/>
          <w:sz w:val="20"/>
          <w:lang w:eastAsia="ru-RU"/>
        </w:rPr>
      </w:pPr>
      <w:r>
        <w:rPr>
          <w:rFonts w:ascii="Times New Roman" w:hAnsi="Times New Roman" w:cs="Times New Roman"/>
          <w:b/>
          <w:color w:val="C00000"/>
          <w:sz w:val="20"/>
        </w:rPr>
        <w:t>►</w:t>
      </w:r>
      <w:r>
        <w:rPr>
          <w:rFonts w:ascii="Times New Roman" w:hAnsi="Times New Roman" w:cs="Times New Roman"/>
          <w:b/>
          <w:sz w:val="20"/>
        </w:rPr>
        <w:tab/>
        <w:t>Пользователь, создавший запрос, не может (независимо от наличия соответствующих прав) авторизовать по данному запросу операцию</w:t>
      </w:r>
    </w:p>
    <w:p w:rsidR="00E242A1" w:rsidRDefault="00E242A1" w:rsidP="00E242A1">
      <w:pPr>
        <w:pStyle w:val="a3"/>
        <w:spacing w:before="240" w:after="240"/>
        <w:ind w:left="0" w:firstLine="425"/>
        <w:contextualSpacing w:val="0"/>
        <w:jc w:val="both"/>
        <w:rPr>
          <w:rFonts w:ascii="Times New Roman" w:hAnsi="Times New Roman" w:cs="Times New Roman"/>
          <w:sz w:val="20"/>
        </w:rPr>
      </w:pPr>
      <w:r w:rsidRPr="00E242A1">
        <w:rPr>
          <w:rFonts w:ascii="Times New Roman" w:hAnsi="Times New Roman" w:cs="Times New Roman"/>
          <w:sz w:val="20"/>
        </w:rPr>
        <w:t>Если за текущий день требуется просмотреть все запросы независимо от того, на каком шаге обработки они находятся, оставляем поле «Шаг обработки» пустым и выбираем из выпадающего списка поля</w:t>
      </w:r>
      <w:r>
        <w:rPr>
          <w:rFonts w:ascii="Times New Roman" w:hAnsi="Times New Roman" w:cs="Times New Roman"/>
          <w:sz w:val="20"/>
        </w:rPr>
        <w:t xml:space="preserve"> «Состояние» одно из значений: </w:t>
      </w:r>
    </w:p>
    <w:p w:rsidR="00E242A1" w:rsidRPr="00E242A1" w:rsidRDefault="00E242A1" w:rsidP="00E242A1">
      <w:pPr>
        <w:pStyle w:val="a3"/>
        <w:numPr>
          <w:ilvl w:val="0"/>
          <w:numId w:val="34"/>
        </w:numPr>
        <w:spacing w:after="0" w:line="240" w:lineRule="auto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 w:rsidRPr="00E242A1">
        <w:rPr>
          <w:rFonts w:ascii="Times New Roman" w:hAnsi="Times New Roman" w:cs="Times New Roman"/>
          <w:sz w:val="20"/>
          <w:szCs w:val="20"/>
        </w:rPr>
        <w:t xml:space="preserve">«Все» </w:t>
      </w:r>
      <w:r w:rsidR="007A5FEE">
        <w:rPr>
          <w:rFonts w:ascii="Times New Roman" w:hAnsi="Times New Roman" w:cs="Times New Roman"/>
          <w:sz w:val="20"/>
          <w:szCs w:val="20"/>
        </w:rPr>
        <w:tab/>
      </w:r>
      <w:r w:rsidR="007A5FEE">
        <w:rPr>
          <w:rFonts w:ascii="Times New Roman" w:hAnsi="Times New Roman" w:cs="Times New Roman"/>
          <w:sz w:val="20"/>
          <w:szCs w:val="20"/>
        </w:rPr>
        <w:tab/>
      </w:r>
      <w:r w:rsidRPr="00E242A1">
        <w:rPr>
          <w:rFonts w:ascii="Times New Roman" w:hAnsi="Times New Roman" w:cs="Times New Roman"/>
          <w:sz w:val="20"/>
          <w:szCs w:val="20"/>
        </w:rPr>
        <w:t>- полный список запросов (обработанные и необработанные)</w:t>
      </w:r>
    </w:p>
    <w:p w:rsidR="00E242A1" w:rsidRPr="00E242A1" w:rsidRDefault="00E242A1" w:rsidP="00E242A1">
      <w:pPr>
        <w:pStyle w:val="a3"/>
        <w:numPr>
          <w:ilvl w:val="0"/>
          <w:numId w:val="34"/>
        </w:numPr>
        <w:spacing w:after="0" w:line="240" w:lineRule="auto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 w:rsidRPr="00E242A1">
        <w:rPr>
          <w:rFonts w:ascii="Times New Roman" w:hAnsi="Times New Roman" w:cs="Times New Roman"/>
          <w:sz w:val="20"/>
          <w:szCs w:val="20"/>
        </w:rPr>
        <w:t>«Обработанные»</w:t>
      </w:r>
      <w:r w:rsidR="007A5FEE">
        <w:rPr>
          <w:rFonts w:ascii="Times New Roman" w:hAnsi="Times New Roman" w:cs="Times New Roman"/>
          <w:sz w:val="20"/>
          <w:szCs w:val="20"/>
        </w:rPr>
        <w:tab/>
      </w:r>
      <w:r w:rsidRPr="00E242A1">
        <w:rPr>
          <w:rFonts w:ascii="Times New Roman" w:hAnsi="Times New Roman" w:cs="Times New Roman"/>
          <w:sz w:val="20"/>
          <w:szCs w:val="20"/>
        </w:rPr>
        <w:t>- запросы, по которым созданы операции</w:t>
      </w:r>
    </w:p>
    <w:p w:rsidR="00E242A1" w:rsidRPr="00E242A1" w:rsidRDefault="00E242A1" w:rsidP="00E242A1">
      <w:pPr>
        <w:pStyle w:val="a3"/>
        <w:numPr>
          <w:ilvl w:val="0"/>
          <w:numId w:val="34"/>
        </w:numPr>
        <w:spacing w:after="360" w:line="240" w:lineRule="auto"/>
        <w:ind w:left="1139" w:hanging="357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 w:rsidRPr="00E242A1">
        <w:rPr>
          <w:rFonts w:ascii="Times New Roman" w:hAnsi="Times New Roman" w:cs="Times New Roman"/>
          <w:sz w:val="20"/>
          <w:szCs w:val="20"/>
        </w:rPr>
        <w:t>«Необработанные» - запросы, по которым операции не созданы</w:t>
      </w:r>
    </w:p>
    <w:p w:rsidR="00E242A1" w:rsidRDefault="00E242A1" w:rsidP="00E242A1">
      <w:pPr>
        <w:pStyle w:val="a3"/>
        <w:spacing w:after="240" w:line="240" w:lineRule="auto"/>
        <w:ind w:left="0"/>
        <w:contextualSpacing w:val="0"/>
        <w:jc w:val="both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noProof/>
          <w:sz w:val="20"/>
          <w:lang w:eastAsia="ru-RU"/>
        </w:rPr>
        <w:drawing>
          <wp:inline distT="0" distB="0" distL="0" distR="0" wp14:anchorId="36FC322C" wp14:editId="041D8367">
            <wp:extent cx="1990800" cy="1004400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90800" cy="100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09A" w:rsidRPr="006B2A02" w:rsidRDefault="00E0409A" w:rsidP="00E0409A">
      <w:pPr>
        <w:pStyle w:val="a3"/>
        <w:spacing w:after="240" w:line="240" w:lineRule="auto"/>
        <w:ind w:left="0" w:firstLine="426"/>
        <w:contextualSpacing w:val="0"/>
        <w:jc w:val="both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После нажатия кнопки «Выбрать» форма заполняется списком запросов за текущий операционный день в соответствии с выбранным режимом. При этом следует обратить внимание</w:t>
      </w:r>
      <w:r w:rsidRPr="006B2A02">
        <w:rPr>
          <w:rFonts w:ascii="Times New Roman" w:hAnsi="Times New Roman" w:cs="Times New Roman"/>
          <w:sz w:val="20"/>
        </w:rPr>
        <w:t>:</w:t>
      </w:r>
    </w:p>
    <w:p w:rsidR="00E242A1" w:rsidRDefault="00E242A1" w:rsidP="00E0409A">
      <w:pPr>
        <w:spacing w:before="240" w:after="360"/>
        <w:ind w:left="425" w:hanging="425"/>
        <w:rPr>
          <w:rFonts w:ascii="Times New Roman" w:eastAsia="Times New Roman" w:hAnsi="Times New Roman" w:cs="Times New Roman"/>
          <w:b/>
          <w:color w:val="383838"/>
          <w:sz w:val="20"/>
          <w:lang w:eastAsia="ru-RU"/>
        </w:rPr>
      </w:pPr>
      <w:r>
        <w:rPr>
          <w:rFonts w:ascii="Times New Roman" w:hAnsi="Times New Roman" w:cs="Times New Roman"/>
          <w:b/>
          <w:color w:val="C00000"/>
          <w:sz w:val="20"/>
        </w:rPr>
        <w:t>►</w:t>
      </w:r>
      <w:r>
        <w:rPr>
          <w:rFonts w:ascii="Times New Roman" w:hAnsi="Times New Roman" w:cs="Times New Roman"/>
          <w:b/>
          <w:sz w:val="20"/>
        </w:rPr>
        <w:tab/>
        <w:t xml:space="preserve">Для поддержания актуального списка запросов и их состояния </w:t>
      </w:r>
      <w:r w:rsidR="006B2A02">
        <w:rPr>
          <w:rFonts w:ascii="Times New Roman" w:hAnsi="Times New Roman" w:cs="Times New Roman"/>
          <w:b/>
          <w:sz w:val="20"/>
        </w:rPr>
        <w:t>необходимо периодически</w:t>
      </w:r>
      <w:r>
        <w:rPr>
          <w:rFonts w:ascii="Times New Roman" w:hAnsi="Times New Roman" w:cs="Times New Roman"/>
          <w:b/>
          <w:sz w:val="20"/>
        </w:rPr>
        <w:t xml:space="preserve"> обновлять содержание форм</w:t>
      </w:r>
      <w:r w:rsidR="007A5FEE">
        <w:rPr>
          <w:rFonts w:ascii="Times New Roman" w:hAnsi="Times New Roman" w:cs="Times New Roman"/>
          <w:b/>
          <w:sz w:val="20"/>
        </w:rPr>
        <w:t>ы</w:t>
      </w:r>
      <w:r>
        <w:rPr>
          <w:rFonts w:ascii="Times New Roman" w:hAnsi="Times New Roman" w:cs="Times New Roman"/>
          <w:b/>
          <w:sz w:val="20"/>
        </w:rPr>
        <w:t xml:space="preserve"> с помощью стандартной кнопки «Обновить»</w:t>
      </w:r>
    </w:p>
    <w:p w:rsidR="00E242A1" w:rsidRDefault="00E242A1" w:rsidP="00E242A1">
      <w:pPr>
        <w:spacing w:before="120" w:after="240"/>
        <w:ind w:left="426" w:hanging="426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noProof/>
          <w:sz w:val="20"/>
          <w:lang w:eastAsia="ru-RU"/>
        </w:rPr>
        <w:drawing>
          <wp:inline distT="0" distB="0" distL="0" distR="0" wp14:anchorId="7B46A97B" wp14:editId="60E0D42F">
            <wp:extent cx="5200339" cy="151803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00339" cy="151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2A1" w:rsidRDefault="00E242A1" w:rsidP="00431468">
      <w:pPr>
        <w:pStyle w:val="a3"/>
        <w:spacing w:before="240" w:after="24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</w:p>
    <w:p w:rsidR="0093142A" w:rsidRPr="00511358" w:rsidRDefault="0093142A" w:rsidP="00B2701B">
      <w:pPr>
        <w:pStyle w:val="2"/>
        <w:numPr>
          <w:ilvl w:val="1"/>
          <w:numId w:val="13"/>
        </w:numPr>
        <w:spacing w:before="360" w:after="360"/>
        <w:ind w:left="425" w:hanging="431"/>
        <w:rPr>
          <w:rFonts w:ascii="Times New Roman" w:hAnsi="Times New Roman" w:cs="Times New Roman"/>
          <w:b/>
          <w:color w:val="auto"/>
          <w:sz w:val="20"/>
          <w:szCs w:val="20"/>
        </w:rPr>
      </w:pPr>
      <w:bookmarkStart w:id="8" w:name="_Toc456273674"/>
      <w:r w:rsidRPr="00511358">
        <w:rPr>
          <w:rFonts w:ascii="Times New Roman" w:hAnsi="Times New Roman" w:cs="Times New Roman"/>
          <w:b/>
          <w:color w:val="auto"/>
          <w:sz w:val="20"/>
          <w:szCs w:val="20"/>
        </w:rPr>
        <w:lastRenderedPageBreak/>
        <w:t>В</w:t>
      </w:r>
      <w:r w:rsidR="00A54B44">
        <w:rPr>
          <w:rFonts w:ascii="Times New Roman" w:hAnsi="Times New Roman" w:cs="Times New Roman"/>
          <w:b/>
          <w:color w:val="auto"/>
          <w:sz w:val="20"/>
          <w:szCs w:val="20"/>
        </w:rPr>
        <w:t>в</w:t>
      </w:r>
      <w:r w:rsidRPr="00511358">
        <w:rPr>
          <w:rFonts w:ascii="Times New Roman" w:hAnsi="Times New Roman" w:cs="Times New Roman"/>
          <w:b/>
          <w:color w:val="auto"/>
          <w:sz w:val="20"/>
          <w:szCs w:val="20"/>
        </w:rPr>
        <w:t>од и авторизация операци</w:t>
      </w:r>
      <w:r w:rsidR="00874378">
        <w:rPr>
          <w:rFonts w:ascii="Times New Roman" w:hAnsi="Times New Roman" w:cs="Times New Roman"/>
          <w:b/>
          <w:color w:val="auto"/>
          <w:sz w:val="20"/>
          <w:szCs w:val="20"/>
        </w:rPr>
        <w:t>й</w:t>
      </w:r>
      <w:bookmarkEnd w:id="8"/>
    </w:p>
    <w:p w:rsidR="00AA1A96" w:rsidRDefault="00AA1A96" w:rsidP="00655F21">
      <w:pPr>
        <w:pStyle w:val="3"/>
        <w:numPr>
          <w:ilvl w:val="2"/>
          <w:numId w:val="13"/>
        </w:numPr>
        <w:spacing w:before="240" w:after="240"/>
        <w:ind w:left="1134" w:hanging="645"/>
        <w:rPr>
          <w:rFonts w:ascii="Times New Roman" w:hAnsi="Times New Roman" w:cs="Times New Roman"/>
          <w:b/>
          <w:color w:val="2F5496" w:themeColor="accent5" w:themeShade="BF"/>
          <w:sz w:val="20"/>
          <w:szCs w:val="20"/>
        </w:rPr>
      </w:pPr>
      <w:bookmarkStart w:id="9" w:name="_Toc456273675"/>
      <w:r>
        <w:rPr>
          <w:rFonts w:ascii="Times New Roman" w:hAnsi="Times New Roman" w:cs="Times New Roman"/>
          <w:b/>
          <w:color w:val="2F5496" w:themeColor="accent5" w:themeShade="BF"/>
          <w:sz w:val="20"/>
          <w:szCs w:val="20"/>
        </w:rPr>
        <w:t>Вход в интерфейс «Ввод и авторизация операций»</w:t>
      </w:r>
      <w:bookmarkEnd w:id="9"/>
    </w:p>
    <w:p w:rsidR="00AA1A96" w:rsidRPr="00AA1A96" w:rsidRDefault="00AA1A96" w:rsidP="00F724A3">
      <w:pPr>
        <w:spacing w:before="240" w:after="240"/>
        <w:ind w:firstLine="425"/>
        <w:jc w:val="both"/>
        <w:rPr>
          <w:rFonts w:ascii="Times New Roman" w:hAnsi="Times New Roman" w:cs="Times New Roman"/>
          <w:sz w:val="20"/>
          <w:szCs w:val="20"/>
        </w:rPr>
      </w:pPr>
      <w:r w:rsidRPr="00AA1A96">
        <w:rPr>
          <w:rFonts w:ascii="Times New Roman" w:hAnsi="Times New Roman" w:cs="Times New Roman"/>
          <w:sz w:val="20"/>
          <w:szCs w:val="20"/>
        </w:rPr>
        <w:t xml:space="preserve">В выпадающем списке вкладки «Бухучет» выбираем пункт меню «Ввод и авторизация </w:t>
      </w:r>
      <w:r>
        <w:rPr>
          <w:rFonts w:ascii="Times New Roman" w:hAnsi="Times New Roman" w:cs="Times New Roman"/>
          <w:sz w:val="20"/>
          <w:szCs w:val="20"/>
        </w:rPr>
        <w:t>операций</w:t>
      </w:r>
      <w:r w:rsidRPr="00AA1A96">
        <w:rPr>
          <w:rFonts w:ascii="Times New Roman" w:hAnsi="Times New Roman" w:cs="Times New Roman"/>
          <w:sz w:val="20"/>
          <w:szCs w:val="20"/>
        </w:rPr>
        <w:t xml:space="preserve">», по </w:t>
      </w:r>
      <w:r w:rsidRPr="00AA1A96">
        <w:rPr>
          <w:rFonts w:ascii="Times New Roman" w:hAnsi="Times New Roman" w:cs="Times New Roman"/>
          <w:sz w:val="20"/>
        </w:rPr>
        <w:t>которому открывается одноименная форма</w:t>
      </w:r>
      <w:r w:rsidRPr="00AA1A96">
        <w:rPr>
          <w:rFonts w:ascii="Times New Roman" w:hAnsi="Times New Roman" w:cs="Times New Roman"/>
          <w:sz w:val="20"/>
          <w:szCs w:val="20"/>
        </w:rPr>
        <w:t xml:space="preserve"> для ввода и обработки запросов, </w:t>
      </w:r>
      <w:r w:rsidR="00F724A3">
        <w:rPr>
          <w:rFonts w:ascii="Times New Roman" w:hAnsi="Times New Roman" w:cs="Times New Roman"/>
          <w:sz w:val="20"/>
          <w:szCs w:val="20"/>
        </w:rPr>
        <w:t>вводимых вручную</w:t>
      </w:r>
      <w:r w:rsidRPr="00AA1A96">
        <w:rPr>
          <w:rFonts w:ascii="Times New Roman" w:hAnsi="Times New Roman" w:cs="Times New Roman"/>
          <w:sz w:val="20"/>
          <w:szCs w:val="20"/>
        </w:rPr>
        <w:t>.</w:t>
      </w:r>
    </w:p>
    <w:p w:rsidR="00AA1A96" w:rsidRDefault="00F724A3" w:rsidP="00AA1A96">
      <w:r w:rsidRPr="00F724A3">
        <w:rPr>
          <w:noProof/>
          <w:lang w:eastAsia="ru-RU"/>
        </w:rPr>
        <w:drawing>
          <wp:inline distT="0" distB="0" distL="0" distR="0" wp14:anchorId="32C68BF1" wp14:editId="468558F0">
            <wp:extent cx="4325815" cy="2760921"/>
            <wp:effectExtent l="0" t="0" r="0" b="190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33309" cy="2765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872" w:rsidRPr="00AA1A96" w:rsidRDefault="00347872" w:rsidP="00885CCE">
      <w:pPr>
        <w:pStyle w:val="a3"/>
        <w:spacing w:before="240" w:after="240"/>
        <w:ind w:left="0" w:firstLine="425"/>
        <w:contextualSpacing w:val="0"/>
        <w:jc w:val="both"/>
      </w:pPr>
      <w:r w:rsidRPr="00E242A1">
        <w:rPr>
          <w:rFonts w:ascii="Times New Roman" w:hAnsi="Times New Roman" w:cs="Times New Roman"/>
          <w:sz w:val="20"/>
          <w:szCs w:val="20"/>
        </w:rPr>
        <w:t xml:space="preserve">Одновременно с </w:t>
      </w:r>
      <w:r w:rsidRPr="00E242A1">
        <w:rPr>
          <w:rFonts w:ascii="Times New Roman" w:hAnsi="Times New Roman" w:cs="Times New Roman"/>
          <w:sz w:val="20"/>
        </w:rPr>
        <w:t>открытием формы</w:t>
      </w:r>
      <w:r>
        <w:rPr>
          <w:rFonts w:ascii="Times New Roman" w:hAnsi="Times New Roman" w:cs="Times New Roman"/>
          <w:sz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«Ввод и авторизация операций»</w:t>
      </w:r>
      <w:r w:rsidRPr="00E242A1">
        <w:rPr>
          <w:rFonts w:ascii="Times New Roman" w:hAnsi="Times New Roman" w:cs="Times New Roman"/>
          <w:sz w:val="20"/>
        </w:rPr>
        <w:t xml:space="preserve"> открывается </w:t>
      </w:r>
      <w:r w:rsidRPr="00E242A1">
        <w:rPr>
          <w:rFonts w:ascii="Times New Roman" w:hAnsi="Times New Roman" w:cs="Times New Roman"/>
          <w:sz w:val="20"/>
          <w:szCs w:val="20"/>
        </w:rPr>
        <w:t>форма «Выбор шага обработки»</w:t>
      </w:r>
      <w:r w:rsidRPr="00E242A1">
        <w:rPr>
          <w:rFonts w:ascii="Times New Roman" w:hAnsi="Times New Roman" w:cs="Times New Roman"/>
          <w:sz w:val="20"/>
        </w:rPr>
        <w:t>, вызов которой в дальнейшем возможен на любом этапе обработки запросов по кнопке «Выбор шага обработки»</w:t>
      </w:r>
      <w:r>
        <w:rPr>
          <w:rFonts w:ascii="Times New Roman" w:hAnsi="Times New Roman" w:cs="Times New Roman"/>
          <w:sz w:val="20"/>
        </w:rPr>
        <w:t xml:space="preserve"> </w:t>
      </w:r>
      <w:r>
        <w:rPr>
          <w:rFonts w:ascii="Times New Roman" w:hAnsi="Times New Roman" w:cs="Times New Roman"/>
          <w:noProof/>
          <w:sz w:val="20"/>
          <w:lang w:eastAsia="ru-RU"/>
        </w:rPr>
        <w:drawing>
          <wp:inline distT="0" distB="0" distL="0" distR="0" wp14:anchorId="3672EE96" wp14:editId="7237B19A">
            <wp:extent cx="228600" cy="228600"/>
            <wp:effectExtent l="19050" t="19050" r="19050" b="19050"/>
            <wp:docPr id="59" name="Рисунок 59" descr="C:\RBpartners\MyProjects\BarsGL_Interface\Права доступа\ico\site_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RBpartners\MyProjects\BarsGL_Interface\Права доступа\ico\site_map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0"/>
        </w:rPr>
        <w:t>.</w:t>
      </w:r>
    </w:p>
    <w:p w:rsidR="00D75620" w:rsidRPr="00511358" w:rsidRDefault="009C1742" w:rsidP="00F724A3">
      <w:pPr>
        <w:pStyle w:val="3"/>
        <w:numPr>
          <w:ilvl w:val="2"/>
          <w:numId w:val="13"/>
        </w:numPr>
        <w:spacing w:before="360" w:after="240"/>
        <w:ind w:left="1134" w:hanging="646"/>
        <w:rPr>
          <w:rFonts w:ascii="Times New Roman" w:hAnsi="Times New Roman" w:cs="Times New Roman"/>
          <w:b/>
          <w:color w:val="2F5496" w:themeColor="accent5" w:themeShade="BF"/>
          <w:sz w:val="20"/>
          <w:szCs w:val="20"/>
        </w:rPr>
      </w:pPr>
      <w:bookmarkStart w:id="10" w:name="_Toc456273676"/>
      <w:r w:rsidRPr="00511358">
        <w:rPr>
          <w:rFonts w:ascii="Times New Roman" w:hAnsi="Times New Roman" w:cs="Times New Roman"/>
          <w:b/>
          <w:color w:val="2F5496" w:themeColor="accent5" w:themeShade="BF"/>
          <w:sz w:val="20"/>
          <w:szCs w:val="20"/>
        </w:rPr>
        <w:t>Ввод</w:t>
      </w:r>
      <w:r w:rsidR="00844A4D" w:rsidRPr="00511358">
        <w:rPr>
          <w:rFonts w:ascii="Times New Roman" w:hAnsi="Times New Roman" w:cs="Times New Roman"/>
          <w:b/>
          <w:color w:val="2F5496" w:themeColor="accent5" w:themeShade="BF"/>
          <w:sz w:val="20"/>
          <w:szCs w:val="20"/>
        </w:rPr>
        <w:t xml:space="preserve"> </w:t>
      </w:r>
      <w:r w:rsidR="00A54B44" w:rsidRPr="00A54B44">
        <w:rPr>
          <w:rFonts w:ascii="Times New Roman" w:hAnsi="Times New Roman" w:cs="Times New Roman"/>
          <w:b/>
          <w:color w:val="2F5496" w:themeColor="accent5" w:themeShade="BF"/>
          <w:sz w:val="20"/>
          <w:szCs w:val="20"/>
        </w:rPr>
        <w:t xml:space="preserve">и передача на подпись </w:t>
      </w:r>
      <w:r w:rsidR="00A54B44" w:rsidRPr="00511358">
        <w:rPr>
          <w:rFonts w:ascii="Times New Roman" w:hAnsi="Times New Roman" w:cs="Times New Roman"/>
          <w:b/>
          <w:color w:val="2F5496" w:themeColor="accent5" w:themeShade="BF"/>
          <w:sz w:val="20"/>
          <w:szCs w:val="20"/>
        </w:rPr>
        <w:t>запроса на создание операции</w:t>
      </w:r>
      <w:bookmarkEnd w:id="10"/>
    </w:p>
    <w:p w:rsidR="00885CCE" w:rsidRPr="00885CCE" w:rsidRDefault="00885CCE" w:rsidP="00885CCE">
      <w:pPr>
        <w:keepNext/>
        <w:spacing w:before="360" w:after="360"/>
        <w:ind w:firstLine="426"/>
        <w:jc w:val="both"/>
        <w:rPr>
          <w:rFonts w:ascii="Times New Roman" w:hAnsi="Times New Roman" w:cs="Times New Roman"/>
          <w:sz w:val="20"/>
          <w:szCs w:val="20"/>
        </w:rPr>
      </w:pPr>
      <w:r w:rsidRPr="00885CCE">
        <w:rPr>
          <w:rFonts w:ascii="Times New Roman" w:hAnsi="Times New Roman" w:cs="Times New Roman"/>
          <w:sz w:val="20"/>
          <w:szCs w:val="20"/>
        </w:rPr>
        <w:t xml:space="preserve">В форме «Ввод и авторизация </w:t>
      </w:r>
      <w:r>
        <w:rPr>
          <w:rFonts w:ascii="Times New Roman" w:hAnsi="Times New Roman" w:cs="Times New Roman"/>
          <w:sz w:val="20"/>
          <w:szCs w:val="20"/>
        </w:rPr>
        <w:t>операций</w:t>
      </w:r>
      <w:r w:rsidRPr="00885CCE">
        <w:rPr>
          <w:rFonts w:ascii="Times New Roman" w:hAnsi="Times New Roman" w:cs="Times New Roman"/>
          <w:sz w:val="20"/>
          <w:szCs w:val="20"/>
        </w:rPr>
        <w:t xml:space="preserve">» нажимаем кнопку «Выбор шага обработки» и в открывшейся форме из выпадающего списка поля «Шаг обработки» выбираем шаг «Ввод и передача на подпись». </w:t>
      </w:r>
    </w:p>
    <w:p w:rsidR="00D66A43" w:rsidRDefault="00D66A43" w:rsidP="00D66A43">
      <w:pPr>
        <w:pStyle w:val="a3"/>
        <w:spacing w:before="240" w:after="240"/>
        <w:ind w:left="0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 w:rsidRPr="00D66A43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680A6989" wp14:editId="270D3EC7">
            <wp:extent cx="2558561" cy="1271527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08767" cy="129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C18" w:rsidRPr="00796A17" w:rsidRDefault="00796A17" w:rsidP="00E70A03">
      <w:pPr>
        <w:pStyle w:val="a3"/>
        <w:spacing w:before="360" w:after="36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П</w:t>
      </w:r>
      <w:r w:rsidR="00750762">
        <w:rPr>
          <w:rFonts w:ascii="Times New Roman" w:hAnsi="Times New Roman" w:cs="Times New Roman"/>
          <w:sz w:val="20"/>
          <w:szCs w:val="20"/>
        </w:rPr>
        <w:t>осле нажатия кнопки «Выбрать» п</w:t>
      </w:r>
      <w:r>
        <w:rPr>
          <w:rFonts w:ascii="Times New Roman" w:hAnsi="Times New Roman" w:cs="Times New Roman"/>
          <w:sz w:val="20"/>
          <w:szCs w:val="20"/>
        </w:rPr>
        <w:t>омимо кнопки выбора шага становятся доступны</w:t>
      </w:r>
      <w:r w:rsidRPr="00796A17">
        <w:rPr>
          <w:rFonts w:ascii="Times New Roman" w:hAnsi="Times New Roman" w:cs="Times New Roman"/>
          <w:sz w:val="20"/>
          <w:szCs w:val="20"/>
        </w:rPr>
        <w:t xml:space="preserve">ми </w:t>
      </w:r>
      <w:r>
        <w:rPr>
          <w:rFonts w:ascii="Times New Roman" w:hAnsi="Times New Roman" w:cs="Times New Roman"/>
          <w:sz w:val="20"/>
          <w:szCs w:val="20"/>
        </w:rPr>
        <w:t xml:space="preserve">кнопки – </w:t>
      </w:r>
      <w:r w:rsidRPr="00CB092B">
        <w:rPr>
          <w:rFonts w:ascii="Times New Roman" w:hAnsi="Times New Roman" w:cs="Times New Roman"/>
          <w:sz w:val="20"/>
          <w:szCs w:val="20"/>
        </w:rPr>
        <w:t>редактировани</w:t>
      </w:r>
      <w:r w:rsidR="00750762" w:rsidRPr="00CB092B">
        <w:rPr>
          <w:rFonts w:ascii="Times New Roman" w:hAnsi="Times New Roman" w:cs="Times New Roman"/>
          <w:sz w:val="20"/>
          <w:szCs w:val="20"/>
        </w:rPr>
        <w:t>е</w:t>
      </w:r>
      <w:r w:rsidRPr="00CB092B">
        <w:rPr>
          <w:rFonts w:ascii="Times New Roman" w:hAnsi="Times New Roman" w:cs="Times New Roman"/>
          <w:sz w:val="20"/>
          <w:szCs w:val="20"/>
        </w:rPr>
        <w:t xml:space="preserve"> запроса, </w:t>
      </w:r>
      <w:r w:rsidR="00CB092B">
        <w:rPr>
          <w:rFonts w:ascii="Times New Roman" w:hAnsi="Times New Roman" w:cs="Times New Roman"/>
          <w:sz w:val="20"/>
          <w:szCs w:val="20"/>
        </w:rPr>
        <w:t>ввод</w:t>
      </w:r>
      <w:r w:rsidR="00CB092B" w:rsidRPr="00CB092B">
        <w:rPr>
          <w:rFonts w:ascii="Times New Roman" w:hAnsi="Times New Roman" w:cs="Times New Roman"/>
          <w:sz w:val="20"/>
        </w:rPr>
        <w:t xml:space="preserve">, </w:t>
      </w:r>
      <w:r w:rsidR="00CB092B">
        <w:rPr>
          <w:rFonts w:ascii="Times New Roman" w:hAnsi="Times New Roman" w:cs="Times New Roman"/>
          <w:sz w:val="20"/>
        </w:rPr>
        <w:t>ввод</w:t>
      </w:r>
      <w:r w:rsidR="00CB092B" w:rsidRPr="00CB092B">
        <w:rPr>
          <w:rFonts w:ascii="Times New Roman" w:hAnsi="Times New Roman" w:cs="Times New Roman"/>
          <w:sz w:val="20"/>
        </w:rPr>
        <w:t xml:space="preserve"> по шаблону</w:t>
      </w:r>
      <w:r w:rsidRPr="00CB092B">
        <w:rPr>
          <w:rFonts w:ascii="Times New Roman" w:hAnsi="Times New Roman" w:cs="Times New Roman"/>
          <w:sz w:val="20"/>
          <w:szCs w:val="20"/>
        </w:rPr>
        <w:t>, удалени</w:t>
      </w:r>
      <w:r w:rsidR="00750762" w:rsidRPr="00CB092B">
        <w:rPr>
          <w:rFonts w:ascii="Times New Roman" w:hAnsi="Times New Roman" w:cs="Times New Roman"/>
          <w:sz w:val="20"/>
          <w:szCs w:val="20"/>
        </w:rPr>
        <w:t>е</w:t>
      </w:r>
      <w:r w:rsidRPr="00CB092B">
        <w:rPr>
          <w:rFonts w:ascii="Times New Roman" w:hAnsi="Times New Roman" w:cs="Times New Roman"/>
          <w:sz w:val="20"/>
          <w:szCs w:val="20"/>
        </w:rPr>
        <w:t xml:space="preserve"> и передач</w:t>
      </w:r>
      <w:r w:rsidR="00750762" w:rsidRPr="00CB092B">
        <w:rPr>
          <w:rFonts w:ascii="Times New Roman" w:hAnsi="Times New Roman" w:cs="Times New Roman"/>
          <w:sz w:val="20"/>
          <w:szCs w:val="20"/>
        </w:rPr>
        <w:t>а</w:t>
      </w:r>
      <w:r w:rsidRPr="00CB092B">
        <w:rPr>
          <w:rFonts w:ascii="Times New Roman" w:hAnsi="Times New Roman" w:cs="Times New Roman"/>
          <w:sz w:val="20"/>
          <w:szCs w:val="20"/>
        </w:rPr>
        <w:t xml:space="preserve"> на подпись (авторизаци</w:t>
      </w:r>
      <w:r w:rsidR="00CB092B">
        <w:rPr>
          <w:rFonts w:ascii="Times New Roman" w:hAnsi="Times New Roman" w:cs="Times New Roman"/>
          <w:sz w:val="20"/>
          <w:szCs w:val="20"/>
        </w:rPr>
        <w:t>ю</w:t>
      </w:r>
      <w:r>
        <w:rPr>
          <w:rFonts w:ascii="Times New Roman" w:hAnsi="Times New Roman" w:cs="Times New Roman"/>
          <w:sz w:val="20"/>
          <w:szCs w:val="20"/>
        </w:rPr>
        <w:t xml:space="preserve"> операции)</w:t>
      </w:r>
      <w:r w:rsidRPr="00796A17">
        <w:rPr>
          <w:rFonts w:ascii="Times New Roman" w:hAnsi="Times New Roman" w:cs="Times New Roman"/>
          <w:sz w:val="20"/>
          <w:szCs w:val="20"/>
        </w:rPr>
        <w:t>:</w:t>
      </w:r>
    </w:p>
    <w:p w:rsidR="0022598D" w:rsidRDefault="0022598D" w:rsidP="00D66A43">
      <w:pPr>
        <w:pStyle w:val="a3"/>
        <w:spacing w:before="240" w:after="240"/>
        <w:ind w:left="0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 w:rsidRPr="0022598D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48C78B5F" wp14:editId="7A60E157">
            <wp:extent cx="5193665" cy="1184189"/>
            <wp:effectExtent l="0" t="0" r="698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6412" cy="119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762" w:rsidRPr="00655F21" w:rsidRDefault="00750762" w:rsidP="00655F21">
      <w:pPr>
        <w:pStyle w:val="a3"/>
        <w:spacing w:before="240" w:after="240"/>
        <w:ind w:left="0" w:firstLine="426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В нижней части экрана </w:t>
      </w:r>
      <w:r w:rsidR="005A33B2">
        <w:rPr>
          <w:rFonts w:ascii="Times New Roman" w:hAnsi="Times New Roman" w:cs="Times New Roman"/>
          <w:sz w:val="20"/>
          <w:szCs w:val="20"/>
        </w:rPr>
        <w:t>появляется</w:t>
      </w:r>
      <w:r>
        <w:rPr>
          <w:rFonts w:ascii="Times New Roman" w:hAnsi="Times New Roman" w:cs="Times New Roman"/>
          <w:sz w:val="20"/>
          <w:szCs w:val="20"/>
        </w:rPr>
        <w:t xml:space="preserve"> название </w:t>
      </w:r>
      <w:r w:rsidR="00655F21" w:rsidRPr="00655F21">
        <w:rPr>
          <w:rFonts w:ascii="Times New Roman" w:hAnsi="Times New Roman" w:cs="Times New Roman"/>
          <w:sz w:val="20"/>
          <w:szCs w:val="20"/>
        </w:rPr>
        <w:t xml:space="preserve">выбранного </w:t>
      </w:r>
      <w:r>
        <w:rPr>
          <w:rFonts w:ascii="Times New Roman" w:hAnsi="Times New Roman" w:cs="Times New Roman"/>
          <w:sz w:val="20"/>
          <w:szCs w:val="20"/>
        </w:rPr>
        <w:t>шага</w:t>
      </w:r>
      <w:r w:rsidR="00655F21" w:rsidRPr="00655F21">
        <w:rPr>
          <w:rFonts w:ascii="Times New Roman" w:hAnsi="Times New Roman" w:cs="Times New Roman"/>
          <w:sz w:val="20"/>
          <w:szCs w:val="20"/>
        </w:rPr>
        <w:t>:</w:t>
      </w:r>
      <w:r w:rsidR="00DB406C">
        <w:rPr>
          <w:rFonts w:ascii="Times New Roman" w:hAnsi="Times New Roman" w:cs="Times New Roman"/>
          <w:sz w:val="20"/>
          <w:szCs w:val="20"/>
        </w:rPr>
        <w:t xml:space="preserve"> «Ввод»</w:t>
      </w:r>
    </w:p>
    <w:p w:rsidR="00232D0B" w:rsidRDefault="00750762" w:rsidP="00D66A43">
      <w:pPr>
        <w:pStyle w:val="a3"/>
        <w:spacing w:before="240" w:after="240"/>
        <w:ind w:left="0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 w:rsidRPr="00750762">
        <w:rPr>
          <w:rFonts w:ascii="Times New Roman" w:hAnsi="Times New Roman" w:cs="Times New Roman"/>
          <w:noProof/>
          <w:sz w:val="20"/>
          <w:szCs w:val="20"/>
          <w:lang w:eastAsia="ru-RU"/>
        </w:rPr>
        <w:lastRenderedPageBreak/>
        <w:drawing>
          <wp:inline distT="0" distB="0" distL="0" distR="0" wp14:anchorId="3DE59462" wp14:editId="0F935EEF">
            <wp:extent cx="5206621" cy="58055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2658" cy="58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01B" w:rsidRDefault="005A33B2" w:rsidP="00A72B45">
      <w:pPr>
        <w:pStyle w:val="a3"/>
        <w:spacing w:before="240" w:after="6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Для ввода запроса на создание операции нажимаем кнопку «</w:t>
      </w:r>
      <w:r w:rsidR="00CB092B">
        <w:rPr>
          <w:rFonts w:ascii="Times New Roman" w:hAnsi="Times New Roman" w:cs="Times New Roman"/>
          <w:sz w:val="20"/>
          <w:szCs w:val="20"/>
        </w:rPr>
        <w:t>Ввести операцию</w:t>
      </w:r>
      <w:r>
        <w:rPr>
          <w:rFonts w:ascii="Times New Roman" w:hAnsi="Times New Roman" w:cs="Times New Roman"/>
          <w:sz w:val="20"/>
          <w:szCs w:val="20"/>
        </w:rPr>
        <w:t>»</w:t>
      </w:r>
      <w:r w:rsidR="00A54B44">
        <w:rPr>
          <w:rFonts w:ascii="Times New Roman" w:hAnsi="Times New Roman" w:cs="Times New Roman"/>
          <w:sz w:val="20"/>
          <w:szCs w:val="20"/>
        </w:rPr>
        <w:t xml:space="preserve"> или «</w:t>
      </w:r>
      <w:r w:rsidR="00CB092B">
        <w:rPr>
          <w:rFonts w:ascii="Times New Roman" w:hAnsi="Times New Roman" w:cs="Times New Roman"/>
          <w:sz w:val="20"/>
          <w:szCs w:val="20"/>
        </w:rPr>
        <w:t>Ввести операцию</w:t>
      </w:r>
      <w:r w:rsidR="00A54B44">
        <w:rPr>
          <w:rFonts w:ascii="Times New Roman" w:hAnsi="Times New Roman" w:cs="Times New Roman"/>
          <w:sz w:val="20"/>
          <w:szCs w:val="20"/>
        </w:rPr>
        <w:t xml:space="preserve"> по шаблону»</w:t>
      </w:r>
      <w:r>
        <w:rPr>
          <w:rFonts w:ascii="Times New Roman" w:hAnsi="Times New Roman" w:cs="Times New Roman"/>
          <w:sz w:val="20"/>
          <w:szCs w:val="20"/>
        </w:rPr>
        <w:t xml:space="preserve">. </w:t>
      </w:r>
    </w:p>
    <w:p w:rsidR="00A72B45" w:rsidRDefault="005A33B2" w:rsidP="00B2701B">
      <w:pPr>
        <w:pStyle w:val="a3"/>
        <w:spacing w:after="6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В открывшейся форме «Ввод бухгалтерской операции </w:t>
      </w:r>
      <w:r>
        <w:rPr>
          <w:rFonts w:ascii="Times New Roman" w:hAnsi="Times New Roman" w:cs="Times New Roman"/>
          <w:sz w:val="20"/>
          <w:szCs w:val="20"/>
          <w:lang w:val="en-US"/>
        </w:rPr>
        <w:t>GL</w:t>
      </w:r>
      <w:r>
        <w:rPr>
          <w:rFonts w:ascii="Times New Roman" w:hAnsi="Times New Roman" w:cs="Times New Roman"/>
          <w:sz w:val="20"/>
          <w:szCs w:val="20"/>
        </w:rPr>
        <w:t>» вводим реквизиты операции и нажимаем кнопку «Создать»</w:t>
      </w:r>
      <w:r w:rsidR="008F3FD0">
        <w:rPr>
          <w:rFonts w:ascii="Times New Roman" w:hAnsi="Times New Roman" w:cs="Times New Roman"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8F3FD0">
        <w:rPr>
          <w:rFonts w:ascii="Times New Roman" w:hAnsi="Times New Roman" w:cs="Times New Roman"/>
          <w:sz w:val="20"/>
          <w:szCs w:val="20"/>
        </w:rPr>
        <w:t>З</w:t>
      </w:r>
      <w:r>
        <w:rPr>
          <w:rFonts w:ascii="Times New Roman" w:hAnsi="Times New Roman" w:cs="Times New Roman"/>
          <w:sz w:val="20"/>
          <w:szCs w:val="20"/>
        </w:rPr>
        <w:t>апрос появляется в списке запросов формы «Ввод и авторизация операций» со статусо</w:t>
      </w:r>
      <w:r w:rsidRPr="005A33B2">
        <w:rPr>
          <w:rFonts w:ascii="Times New Roman" w:hAnsi="Times New Roman" w:cs="Times New Roman"/>
          <w:sz w:val="20"/>
          <w:szCs w:val="20"/>
        </w:rPr>
        <w:t>м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US"/>
        </w:rPr>
        <w:t>INPUT</w:t>
      </w:r>
      <w:r w:rsidR="00A72B45">
        <w:rPr>
          <w:rFonts w:ascii="Times New Roman" w:hAnsi="Times New Roman" w:cs="Times New Roman"/>
          <w:sz w:val="20"/>
          <w:szCs w:val="20"/>
        </w:rPr>
        <w:t xml:space="preserve">. </w:t>
      </w:r>
    </w:p>
    <w:p w:rsidR="005A33B2" w:rsidRDefault="00A72B45" w:rsidP="00A72B45">
      <w:pPr>
        <w:pStyle w:val="a3"/>
        <w:spacing w:after="24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Если </w:t>
      </w:r>
      <w:r w:rsidR="00DB406C">
        <w:rPr>
          <w:rFonts w:ascii="Times New Roman" w:hAnsi="Times New Roman" w:cs="Times New Roman"/>
          <w:sz w:val="20"/>
          <w:szCs w:val="20"/>
        </w:rPr>
        <w:t>вместо кнопки «Создать»</w:t>
      </w:r>
      <w:r w:rsidR="005A33B2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нажать кнопку </w:t>
      </w:r>
      <w:r w:rsidR="005A33B2">
        <w:rPr>
          <w:rFonts w:ascii="Times New Roman" w:hAnsi="Times New Roman" w:cs="Times New Roman"/>
          <w:sz w:val="20"/>
          <w:szCs w:val="20"/>
        </w:rPr>
        <w:t>«Передать на подпись»</w:t>
      </w:r>
      <w:r>
        <w:rPr>
          <w:rFonts w:ascii="Times New Roman" w:hAnsi="Times New Roman" w:cs="Times New Roman"/>
          <w:sz w:val="20"/>
          <w:szCs w:val="20"/>
        </w:rPr>
        <w:t>,</w:t>
      </w:r>
      <w:r w:rsidR="005A33B2">
        <w:rPr>
          <w:rFonts w:ascii="Times New Roman" w:hAnsi="Times New Roman" w:cs="Times New Roman"/>
          <w:sz w:val="20"/>
          <w:szCs w:val="20"/>
        </w:rPr>
        <w:t xml:space="preserve"> запрос </w:t>
      </w:r>
      <w:r>
        <w:rPr>
          <w:rFonts w:ascii="Times New Roman" w:hAnsi="Times New Roman" w:cs="Times New Roman"/>
          <w:sz w:val="20"/>
          <w:szCs w:val="20"/>
        </w:rPr>
        <w:t xml:space="preserve">переходит на 2-ой шаг обработки </w:t>
      </w:r>
      <w:r w:rsidR="008F3FD0">
        <w:rPr>
          <w:rFonts w:ascii="Times New Roman" w:hAnsi="Times New Roman" w:cs="Times New Roman"/>
          <w:sz w:val="20"/>
          <w:szCs w:val="20"/>
        </w:rPr>
        <w:t>в ожидание подписи (авторизации операции)</w:t>
      </w:r>
      <w:r>
        <w:rPr>
          <w:rFonts w:ascii="Times New Roman" w:hAnsi="Times New Roman" w:cs="Times New Roman"/>
          <w:sz w:val="20"/>
          <w:szCs w:val="20"/>
        </w:rPr>
        <w:t xml:space="preserve"> и </w:t>
      </w:r>
      <w:r w:rsidRPr="008F3FD0">
        <w:rPr>
          <w:rFonts w:ascii="Times New Roman" w:hAnsi="Times New Roman" w:cs="Times New Roman"/>
          <w:sz w:val="20"/>
          <w:szCs w:val="20"/>
        </w:rPr>
        <w:t>исключается из списка запросов 1-ого шага,</w:t>
      </w:r>
      <w:r>
        <w:rPr>
          <w:rFonts w:ascii="Times New Roman" w:hAnsi="Times New Roman" w:cs="Times New Roman"/>
          <w:sz w:val="20"/>
          <w:szCs w:val="20"/>
        </w:rPr>
        <w:t xml:space="preserve"> получ</w:t>
      </w:r>
      <w:r w:rsidR="00DB406C">
        <w:rPr>
          <w:rFonts w:ascii="Times New Roman" w:hAnsi="Times New Roman" w:cs="Times New Roman"/>
          <w:sz w:val="20"/>
          <w:szCs w:val="20"/>
        </w:rPr>
        <w:t xml:space="preserve">ив </w:t>
      </w:r>
      <w:r>
        <w:rPr>
          <w:rFonts w:ascii="Times New Roman" w:hAnsi="Times New Roman" w:cs="Times New Roman"/>
          <w:sz w:val="20"/>
          <w:szCs w:val="20"/>
        </w:rPr>
        <w:t>статус</w:t>
      </w:r>
      <w:r w:rsidRPr="008F3FD0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US"/>
        </w:rPr>
        <w:t>CONTROL</w:t>
      </w:r>
      <w:r w:rsidR="008F3FD0">
        <w:rPr>
          <w:rFonts w:ascii="Times New Roman" w:hAnsi="Times New Roman" w:cs="Times New Roman"/>
          <w:sz w:val="20"/>
          <w:szCs w:val="20"/>
        </w:rPr>
        <w:t>.</w:t>
      </w:r>
    </w:p>
    <w:p w:rsidR="008F3FD0" w:rsidRDefault="008F3FD0" w:rsidP="008F3FD0">
      <w:pPr>
        <w:pStyle w:val="a3"/>
        <w:spacing w:before="240" w:after="240"/>
        <w:ind w:left="0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 w:rsidRPr="00D66A43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6D9B0FD3" wp14:editId="70BB07A9">
            <wp:extent cx="4478036" cy="284047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05021" cy="285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B44" w:rsidRPr="00A54B44" w:rsidRDefault="00A54B44" w:rsidP="00A72B45">
      <w:pPr>
        <w:pStyle w:val="a3"/>
        <w:spacing w:before="360" w:after="24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Передать запрос на подпись (на 2-ой шаг обработки) можно также из списка запросов формы «Ввод и авторизация операций»</w:t>
      </w:r>
      <w:r w:rsidRPr="00A54B44">
        <w:rPr>
          <w:rFonts w:ascii="Times New Roman" w:hAnsi="Times New Roman" w:cs="Times New Roman"/>
          <w:sz w:val="20"/>
          <w:szCs w:val="20"/>
        </w:rPr>
        <w:t>:</w:t>
      </w:r>
    </w:p>
    <w:p w:rsidR="00A54B44" w:rsidRDefault="00A54B44" w:rsidP="00A54B44">
      <w:pPr>
        <w:pStyle w:val="a3"/>
        <w:spacing w:before="360" w:after="240"/>
        <w:ind w:left="0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 w:rsidRPr="00A54B44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7AE8AC3D" wp14:editId="69F37F87">
            <wp:extent cx="4472923" cy="1099225"/>
            <wp:effectExtent l="0" t="0" r="4445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58711" cy="1120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A03" w:rsidRDefault="00E70A03" w:rsidP="00E70A03">
      <w:pPr>
        <w:pStyle w:val="a3"/>
        <w:spacing w:before="360" w:after="240"/>
        <w:ind w:left="0" w:firstLine="426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Если запрос содержит операцию с архивной датой проводки, то система </w:t>
      </w:r>
      <w:r w:rsidR="002C30C6">
        <w:rPr>
          <w:rFonts w:ascii="Times New Roman" w:hAnsi="Times New Roman" w:cs="Times New Roman"/>
          <w:sz w:val="20"/>
          <w:szCs w:val="20"/>
        </w:rPr>
        <w:t>на 1-ом шаге обработки</w:t>
      </w:r>
      <w:r w:rsidR="002C30C6" w:rsidRPr="002C30C6">
        <w:rPr>
          <w:rFonts w:ascii="Times New Roman" w:hAnsi="Times New Roman" w:cs="Times New Roman"/>
          <w:sz w:val="20"/>
          <w:szCs w:val="20"/>
        </w:rPr>
        <w:t>:</w:t>
      </w:r>
      <w:r w:rsidR="002C30C6">
        <w:rPr>
          <w:rFonts w:ascii="Times New Roman" w:hAnsi="Times New Roman" w:cs="Times New Roman"/>
          <w:sz w:val="20"/>
          <w:szCs w:val="20"/>
        </w:rPr>
        <w:t xml:space="preserve"> </w:t>
      </w:r>
      <w:r w:rsidR="002C30C6" w:rsidRPr="002C30C6">
        <w:rPr>
          <w:rFonts w:ascii="Times New Roman" w:hAnsi="Times New Roman" w:cs="Times New Roman"/>
          <w:sz w:val="20"/>
          <w:szCs w:val="20"/>
        </w:rPr>
        <w:t xml:space="preserve">при </w:t>
      </w:r>
      <w:r w:rsidR="002C30C6">
        <w:rPr>
          <w:rFonts w:ascii="Times New Roman" w:hAnsi="Times New Roman" w:cs="Times New Roman"/>
          <w:sz w:val="20"/>
          <w:szCs w:val="20"/>
        </w:rPr>
        <w:t xml:space="preserve">сохранении (вводе или редактировании) и передаче запроса на подпись, </w:t>
      </w:r>
      <w:r>
        <w:rPr>
          <w:rFonts w:ascii="Times New Roman" w:hAnsi="Times New Roman" w:cs="Times New Roman"/>
          <w:sz w:val="20"/>
          <w:szCs w:val="20"/>
        </w:rPr>
        <w:t>проверяет наличие</w:t>
      </w:r>
      <w:r w:rsidR="002C30C6">
        <w:rPr>
          <w:rFonts w:ascii="Times New Roman" w:hAnsi="Times New Roman" w:cs="Times New Roman"/>
          <w:sz w:val="20"/>
          <w:szCs w:val="20"/>
        </w:rPr>
        <w:t xml:space="preserve"> у пользователя прав на совершение проводок в прошлые даты, и в случае отсутствия таких прав выдает ошибку</w:t>
      </w:r>
      <w:r w:rsidR="002C30C6" w:rsidRPr="002C30C6">
        <w:rPr>
          <w:rFonts w:ascii="Times New Roman" w:hAnsi="Times New Roman" w:cs="Times New Roman"/>
          <w:sz w:val="20"/>
          <w:szCs w:val="20"/>
        </w:rPr>
        <w:t>:</w:t>
      </w:r>
    </w:p>
    <w:p w:rsidR="00B2701B" w:rsidRPr="002C30C6" w:rsidRDefault="00B2701B" w:rsidP="00B2701B">
      <w:pPr>
        <w:pStyle w:val="a3"/>
        <w:spacing w:before="360" w:after="240"/>
        <w:ind w:left="0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 w:rsidRPr="00B2701B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21657845" wp14:editId="09E8ED08">
            <wp:extent cx="2037600" cy="784800"/>
            <wp:effectExtent l="0" t="0" r="127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37600" cy="7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0C6" w:rsidRDefault="002C30C6" w:rsidP="00B2701B">
      <w:pPr>
        <w:pStyle w:val="a3"/>
        <w:spacing w:before="360" w:after="6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В списке запросов, отображаемых на 1-ом шаге, </w:t>
      </w:r>
      <w:r w:rsidR="00B2701B">
        <w:rPr>
          <w:rFonts w:ascii="Times New Roman" w:hAnsi="Times New Roman" w:cs="Times New Roman"/>
          <w:sz w:val="20"/>
          <w:szCs w:val="20"/>
        </w:rPr>
        <w:t xml:space="preserve">кроме запросов со статусом </w:t>
      </w:r>
      <w:r w:rsidR="00B2701B">
        <w:rPr>
          <w:rFonts w:ascii="Times New Roman" w:hAnsi="Times New Roman" w:cs="Times New Roman"/>
          <w:sz w:val="20"/>
          <w:szCs w:val="20"/>
          <w:lang w:val="en-US"/>
        </w:rPr>
        <w:t>INPUT</w:t>
      </w:r>
      <w:r w:rsidR="00B2701B" w:rsidRPr="00B2701B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могут появиться </w:t>
      </w:r>
      <w:r w:rsidR="00B2701B">
        <w:rPr>
          <w:rFonts w:ascii="Times New Roman" w:hAnsi="Times New Roman" w:cs="Times New Roman"/>
          <w:sz w:val="20"/>
          <w:szCs w:val="20"/>
        </w:rPr>
        <w:t>запросы</w:t>
      </w:r>
      <w:r w:rsidRPr="002C30C6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со статусом </w:t>
      </w:r>
      <w:r w:rsidRPr="001916C5">
        <w:rPr>
          <w:rFonts w:ascii="Times New Roman" w:hAnsi="Times New Roman" w:cs="Times New Roman"/>
          <w:sz w:val="20"/>
          <w:szCs w:val="20"/>
        </w:rPr>
        <w:t>REFUSE</w:t>
      </w:r>
      <w:r>
        <w:rPr>
          <w:rFonts w:ascii="Times New Roman" w:hAnsi="Times New Roman" w:cs="Times New Roman"/>
          <w:sz w:val="20"/>
          <w:szCs w:val="20"/>
        </w:rPr>
        <w:t xml:space="preserve"> –</w:t>
      </w:r>
      <w:r w:rsidR="00B2701B" w:rsidRPr="00B2701B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запросы, которые были переданы </w:t>
      </w:r>
      <w:r w:rsidR="00B2701B">
        <w:rPr>
          <w:rFonts w:ascii="Times New Roman" w:hAnsi="Times New Roman" w:cs="Times New Roman"/>
          <w:sz w:val="20"/>
          <w:szCs w:val="20"/>
        </w:rPr>
        <w:t>на доработку со 2-ого шага обработки.</w:t>
      </w:r>
    </w:p>
    <w:p w:rsidR="00874378" w:rsidRDefault="002C30C6" w:rsidP="00874378">
      <w:pPr>
        <w:pStyle w:val="a3"/>
        <w:spacing w:after="240"/>
        <w:ind w:left="0" w:firstLine="425"/>
        <w:contextualSpacing w:val="0"/>
        <w:jc w:val="both"/>
        <w:rPr>
          <w:rFonts w:ascii="Times New Roman" w:hAnsi="Times New Roman" w:cs="Times New Roman"/>
          <w:sz w:val="20"/>
        </w:rPr>
      </w:pPr>
      <w:r w:rsidRPr="00874378">
        <w:rPr>
          <w:rFonts w:ascii="Times New Roman" w:hAnsi="Times New Roman" w:cs="Times New Roman"/>
          <w:sz w:val="20"/>
          <w:szCs w:val="20"/>
        </w:rPr>
        <w:lastRenderedPageBreak/>
        <w:t xml:space="preserve">Для выяснения причины появления </w:t>
      </w:r>
      <w:r w:rsidR="00B2701B" w:rsidRPr="00874378">
        <w:rPr>
          <w:rFonts w:ascii="Times New Roman" w:hAnsi="Times New Roman" w:cs="Times New Roman"/>
          <w:sz w:val="20"/>
          <w:szCs w:val="20"/>
        </w:rPr>
        <w:t>такого запроса нажимаем кнопку «Просмотр»</w:t>
      </w:r>
      <w:r w:rsidR="00874378" w:rsidRPr="00874378">
        <w:rPr>
          <w:rFonts w:ascii="Times New Roman" w:hAnsi="Times New Roman" w:cs="Times New Roman"/>
          <w:sz w:val="20"/>
          <w:szCs w:val="20"/>
        </w:rPr>
        <w:t>.</w:t>
      </w:r>
      <w:r w:rsidR="00874378">
        <w:rPr>
          <w:rFonts w:ascii="Times New Roman" w:hAnsi="Times New Roman" w:cs="Times New Roman"/>
          <w:sz w:val="20"/>
          <w:szCs w:val="20"/>
        </w:rPr>
        <w:t xml:space="preserve"> </w:t>
      </w:r>
      <w:r w:rsidR="00874378" w:rsidRPr="00874378">
        <w:rPr>
          <w:rFonts w:ascii="Times New Roman" w:hAnsi="Times New Roman" w:cs="Times New Roman"/>
          <w:sz w:val="20"/>
        </w:rPr>
        <w:t>В открывшейся форме просмотра проверяем значение последнего поля «Причина возврата», заполняемого вручную, и поля "Описание ошибки", заполняемого автоматически при возникновении ошибки создания операции на 2-ом или 3-ем шагах обработки.</w:t>
      </w:r>
    </w:p>
    <w:p w:rsidR="001916C5" w:rsidRDefault="001916C5" w:rsidP="00874378">
      <w:pPr>
        <w:pStyle w:val="a3"/>
        <w:spacing w:after="0"/>
        <w:ind w:left="0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 w:rsidRPr="001916C5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213EFC97" wp14:editId="086CFD08">
            <wp:extent cx="3608072" cy="2937753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37816" cy="296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FDF" w:rsidRPr="00395FDF" w:rsidRDefault="00395FDF" w:rsidP="004C40B5">
      <w:pPr>
        <w:spacing w:before="360" w:after="360"/>
        <w:ind w:left="425" w:hanging="425"/>
        <w:rPr>
          <w:rFonts w:ascii="Times New Roman" w:eastAsia="Times New Roman" w:hAnsi="Times New Roman" w:cs="Times New Roman"/>
          <w:b/>
          <w:color w:val="383838"/>
          <w:sz w:val="20"/>
          <w:szCs w:val="20"/>
          <w:lang w:eastAsia="ru-RU"/>
        </w:rPr>
      </w:pPr>
      <w:r w:rsidRPr="00395FDF">
        <w:rPr>
          <w:rFonts w:ascii="Times New Roman" w:hAnsi="Times New Roman" w:cs="Times New Roman"/>
          <w:b/>
          <w:color w:val="C00000"/>
          <w:sz w:val="20"/>
          <w:szCs w:val="20"/>
        </w:rPr>
        <w:t>►</w:t>
      </w:r>
      <w:r w:rsidRPr="00395FDF">
        <w:rPr>
          <w:rFonts w:ascii="Times New Roman" w:hAnsi="Times New Roman" w:cs="Times New Roman"/>
          <w:b/>
          <w:sz w:val="20"/>
          <w:szCs w:val="20"/>
        </w:rPr>
        <w:tab/>
        <w:t xml:space="preserve">Запросы со статусом </w:t>
      </w:r>
      <w:r w:rsidRPr="00395FDF">
        <w:rPr>
          <w:rFonts w:ascii="Times New Roman" w:hAnsi="Times New Roman" w:cs="Times New Roman"/>
          <w:b/>
          <w:sz w:val="20"/>
          <w:szCs w:val="20"/>
          <w:lang w:val="en-US"/>
        </w:rPr>
        <w:t>REFUSE</w:t>
      </w:r>
      <w:r w:rsidRPr="00395FDF">
        <w:rPr>
          <w:rFonts w:ascii="Times New Roman" w:hAnsi="Times New Roman" w:cs="Times New Roman"/>
          <w:b/>
          <w:sz w:val="20"/>
          <w:szCs w:val="20"/>
        </w:rPr>
        <w:t xml:space="preserve"> нельзя передать повторно на подпись, не выполнив исправление (редактирование</w:t>
      </w:r>
      <w:r>
        <w:rPr>
          <w:rFonts w:ascii="Times New Roman" w:hAnsi="Times New Roman" w:cs="Times New Roman"/>
          <w:b/>
          <w:sz w:val="20"/>
          <w:szCs w:val="20"/>
        </w:rPr>
        <w:t>)</w:t>
      </w:r>
      <w:r w:rsidR="00DB406C">
        <w:rPr>
          <w:rFonts w:ascii="Times New Roman" w:hAnsi="Times New Roman" w:cs="Times New Roman"/>
          <w:b/>
          <w:sz w:val="20"/>
          <w:szCs w:val="20"/>
        </w:rPr>
        <w:t xml:space="preserve"> запроса</w:t>
      </w:r>
    </w:p>
    <w:p w:rsidR="00395FDF" w:rsidRPr="00395FDF" w:rsidRDefault="004C40B5" w:rsidP="00395FDF">
      <w:pPr>
        <w:pStyle w:val="a3"/>
        <w:spacing w:before="240" w:after="24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В случае п</w:t>
      </w:r>
      <w:r w:rsidR="00B2701B">
        <w:rPr>
          <w:rFonts w:ascii="Times New Roman" w:hAnsi="Times New Roman" w:cs="Times New Roman"/>
          <w:sz w:val="20"/>
          <w:szCs w:val="20"/>
        </w:rPr>
        <w:t>ередач</w:t>
      </w:r>
      <w:r>
        <w:rPr>
          <w:rFonts w:ascii="Times New Roman" w:hAnsi="Times New Roman" w:cs="Times New Roman"/>
          <w:sz w:val="20"/>
          <w:szCs w:val="20"/>
        </w:rPr>
        <w:t>и</w:t>
      </w:r>
      <w:r w:rsidR="00B2701B">
        <w:rPr>
          <w:rFonts w:ascii="Times New Roman" w:hAnsi="Times New Roman" w:cs="Times New Roman"/>
          <w:sz w:val="20"/>
          <w:szCs w:val="20"/>
        </w:rPr>
        <w:t xml:space="preserve"> такого</w:t>
      </w:r>
      <w:r>
        <w:rPr>
          <w:rFonts w:ascii="Times New Roman" w:hAnsi="Times New Roman" w:cs="Times New Roman"/>
          <w:sz w:val="20"/>
          <w:szCs w:val="20"/>
        </w:rPr>
        <w:t xml:space="preserve"> запроса на подпись б</w:t>
      </w:r>
      <w:r w:rsidR="00B2701B">
        <w:rPr>
          <w:rFonts w:ascii="Times New Roman" w:hAnsi="Times New Roman" w:cs="Times New Roman"/>
          <w:sz w:val="20"/>
          <w:szCs w:val="20"/>
        </w:rPr>
        <w:t xml:space="preserve">ез редактирования </w:t>
      </w:r>
      <w:r>
        <w:rPr>
          <w:rFonts w:ascii="Times New Roman" w:hAnsi="Times New Roman" w:cs="Times New Roman"/>
          <w:sz w:val="20"/>
          <w:szCs w:val="20"/>
        </w:rPr>
        <w:t>с</w:t>
      </w:r>
      <w:r w:rsidR="00395FDF">
        <w:rPr>
          <w:rFonts w:ascii="Times New Roman" w:hAnsi="Times New Roman" w:cs="Times New Roman"/>
          <w:sz w:val="20"/>
          <w:szCs w:val="20"/>
        </w:rPr>
        <w:t>истема выдаст сообщение об ошибке</w:t>
      </w:r>
      <w:r w:rsidR="00395FDF" w:rsidRPr="00395FDF">
        <w:rPr>
          <w:rFonts w:ascii="Times New Roman" w:hAnsi="Times New Roman" w:cs="Times New Roman"/>
          <w:sz w:val="20"/>
          <w:szCs w:val="20"/>
        </w:rPr>
        <w:t>:</w:t>
      </w:r>
    </w:p>
    <w:p w:rsidR="00395FDF" w:rsidRPr="00395FDF" w:rsidRDefault="00395FDF" w:rsidP="00395FDF">
      <w:pPr>
        <w:pStyle w:val="a3"/>
        <w:spacing w:before="360" w:after="240"/>
        <w:ind w:left="0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 w:rsidRPr="00395FDF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4EE4D57B" wp14:editId="6A92AEE6">
            <wp:extent cx="3196281" cy="953277"/>
            <wp:effectExtent l="0" t="0" r="444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16506" cy="95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B45" w:rsidRDefault="001916C5" w:rsidP="00A72B45">
      <w:pPr>
        <w:pStyle w:val="a3"/>
        <w:spacing w:before="360" w:after="24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Для редактирования </w:t>
      </w:r>
      <w:r w:rsidR="00A54B44">
        <w:rPr>
          <w:rFonts w:ascii="Times New Roman" w:hAnsi="Times New Roman" w:cs="Times New Roman"/>
          <w:sz w:val="20"/>
          <w:szCs w:val="20"/>
        </w:rPr>
        <w:t xml:space="preserve">запроса </w:t>
      </w:r>
      <w:r>
        <w:rPr>
          <w:rFonts w:ascii="Times New Roman" w:hAnsi="Times New Roman" w:cs="Times New Roman"/>
          <w:sz w:val="20"/>
          <w:szCs w:val="20"/>
        </w:rPr>
        <w:t>нажимаем кнопку «Редактировать»</w:t>
      </w:r>
      <w:r w:rsidR="00A72B45">
        <w:rPr>
          <w:rFonts w:ascii="Times New Roman" w:hAnsi="Times New Roman" w:cs="Times New Roman"/>
          <w:sz w:val="20"/>
          <w:szCs w:val="20"/>
        </w:rPr>
        <w:t xml:space="preserve">. </w:t>
      </w:r>
    </w:p>
    <w:p w:rsidR="00A72B45" w:rsidRDefault="00A72B45" w:rsidP="008F3FD0">
      <w:pPr>
        <w:pStyle w:val="a3"/>
        <w:spacing w:before="240" w:after="240"/>
        <w:ind w:left="0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 w:rsidRPr="001916C5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1A11A36D" wp14:editId="31B759C6">
            <wp:extent cx="3210128" cy="963553"/>
            <wp:effectExtent l="0" t="0" r="0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92563" cy="98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6C5" w:rsidRPr="001916C5" w:rsidRDefault="00A72B45" w:rsidP="00A72B45">
      <w:pPr>
        <w:pStyle w:val="a3"/>
        <w:spacing w:before="360" w:after="24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В открывшейся форме исправляем ошибки и сохраняем запрос по кнопке «Сохранить» или сразу передаем на подпись по кнопке «Передать на подпись».</w:t>
      </w:r>
    </w:p>
    <w:p w:rsidR="001916C5" w:rsidRDefault="001916C5" w:rsidP="008F3FD0">
      <w:pPr>
        <w:pStyle w:val="a3"/>
        <w:spacing w:before="240" w:after="240"/>
        <w:ind w:left="0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 w:rsidRPr="008F3FD0">
        <w:rPr>
          <w:rFonts w:ascii="Times New Roman" w:hAnsi="Times New Roman" w:cs="Times New Roman"/>
          <w:noProof/>
          <w:sz w:val="20"/>
          <w:szCs w:val="20"/>
          <w:lang w:eastAsia="ru-RU"/>
        </w:rPr>
        <w:lastRenderedPageBreak/>
        <w:drawing>
          <wp:inline distT="0" distB="0" distL="0" distR="0" wp14:anchorId="3E67CD29" wp14:editId="2F367CD4">
            <wp:extent cx="4255721" cy="2714017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87306" cy="27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6C5" w:rsidRDefault="00A72B45" w:rsidP="00A54B44">
      <w:pPr>
        <w:pStyle w:val="a3"/>
        <w:keepNext/>
        <w:spacing w:before="360" w:after="24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Для удаления запроса нажимаем кнопку «Удалить»</w:t>
      </w:r>
    </w:p>
    <w:p w:rsidR="001916C5" w:rsidRPr="008F3FD0" w:rsidRDefault="001916C5" w:rsidP="008F3FD0">
      <w:pPr>
        <w:pStyle w:val="a3"/>
        <w:spacing w:before="240" w:after="240"/>
        <w:ind w:left="0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 w:rsidRPr="001916C5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3F402D40" wp14:editId="4456EEE6">
            <wp:extent cx="4280170" cy="1068784"/>
            <wp:effectExtent l="0" t="0" r="635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01726" cy="109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8F" w:rsidRDefault="000E4F8F" w:rsidP="00A54B44">
      <w:pPr>
        <w:pStyle w:val="3"/>
        <w:numPr>
          <w:ilvl w:val="2"/>
          <w:numId w:val="13"/>
        </w:numPr>
        <w:spacing w:before="360" w:after="240"/>
        <w:ind w:left="1134" w:hanging="646"/>
        <w:rPr>
          <w:rFonts w:ascii="Times New Roman" w:hAnsi="Times New Roman" w:cs="Times New Roman"/>
          <w:b/>
          <w:color w:val="2F5496" w:themeColor="accent5" w:themeShade="BF"/>
          <w:sz w:val="20"/>
          <w:szCs w:val="20"/>
        </w:rPr>
      </w:pPr>
      <w:bookmarkStart w:id="11" w:name="_Toc456273677"/>
      <w:r w:rsidRPr="00511358">
        <w:rPr>
          <w:rFonts w:ascii="Times New Roman" w:hAnsi="Times New Roman" w:cs="Times New Roman"/>
          <w:b/>
          <w:color w:val="2F5496" w:themeColor="accent5" w:themeShade="BF"/>
          <w:sz w:val="20"/>
          <w:szCs w:val="20"/>
        </w:rPr>
        <w:t>Подпис</w:t>
      </w:r>
      <w:r w:rsidR="00091624">
        <w:rPr>
          <w:rFonts w:ascii="Times New Roman" w:hAnsi="Times New Roman" w:cs="Times New Roman"/>
          <w:b/>
          <w:color w:val="2F5496" w:themeColor="accent5" w:themeShade="BF"/>
          <w:sz w:val="20"/>
          <w:szCs w:val="20"/>
        </w:rPr>
        <w:t>ание</w:t>
      </w:r>
      <w:r w:rsidRPr="00511358">
        <w:rPr>
          <w:rFonts w:ascii="Times New Roman" w:hAnsi="Times New Roman" w:cs="Times New Roman"/>
          <w:b/>
          <w:color w:val="2F5496" w:themeColor="accent5" w:themeShade="BF"/>
          <w:sz w:val="20"/>
          <w:szCs w:val="20"/>
        </w:rPr>
        <w:t xml:space="preserve"> запроса на создание операции</w:t>
      </w:r>
      <w:bookmarkEnd w:id="11"/>
    </w:p>
    <w:p w:rsidR="00642308" w:rsidRPr="00642308" w:rsidRDefault="00642308" w:rsidP="00FF5EF2">
      <w:pPr>
        <w:pStyle w:val="4"/>
        <w:numPr>
          <w:ilvl w:val="3"/>
          <w:numId w:val="13"/>
        </w:numPr>
        <w:spacing w:before="360" w:after="240"/>
        <w:ind w:left="1701" w:hanging="788"/>
        <w:rPr>
          <w:rFonts w:ascii="Times New Roman" w:hAnsi="Times New Roman" w:cs="Times New Roman"/>
          <w:b/>
          <w:i w:val="0"/>
          <w:color w:val="1F3864" w:themeColor="accent5" w:themeShade="80"/>
          <w:sz w:val="18"/>
          <w:szCs w:val="18"/>
        </w:rPr>
      </w:pPr>
      <w:r w:rsidRPr="00642308">
        <w:rPr>
          <w:rFonts w:ascii="Times New Roman" w:hAnsi="Times New Roman" w:cs="Times New Roman"/>
          <w:b/>
          <w:i w:val="0"/>
          <w:color w:val="1F3864" w:themeColor="accent5" w:themeShade="80"/>
          <w:sz w:val="18"/>
          <w:szCs w:val="18"/>
        </w:rPr>
        <w:t>Выбор шага подписи и авторизации операции</w:t>
      </w:r>
    </w:p>
    <w:p w:rsidR="00EF44D7" w:rsidRPr="00DE3E77" w:rsidRDefault="00EF44D7" w:rsidP="006454E8">
      <w:pPr>
        <w:pStyle w:val="a3"/>
        <w:spacing w:before="240" w:after="24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В форме «Ввод и авторизация операций» нажимаем кнопку «Выбор шага обработки» и в открывшейся форме из выпадающего списка поля «Шаг обработки» выбираем</w:t>
      </w:r>
      <w:r w:rsidRPr="00176BDB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шаг «Подпись (авторизация)». </w:t>
      </w:r>
    </w:p>
    <w:p w:rsidR="0060353B" w:rsidRDefault="0077597E" w:rsidP="00177CB0">
      <w:pPr>
        <w:pStyle w:val="a3"/>
        <w:spacing w:before="240" w:after="240"/>
        <w:ind w:left="0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 w:rsidRPr="0077597E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1BBBCECC" wp14:editId="0A27A72E">
            <wp:extent cx="2215661" cy="1098573"/>
            <wp:effectExtent l="0" t="0" r="0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35869" cy="1108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8F" w:rsidRDefault="0077597E" w:rsidP="00177CB0">
      <w:pPr>
        <w:pStyle w:val="a3"/>
        <w:spacing w:before="240" w:after="240"/>
        <w:ind w:left="0" w:firstLine="426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При смене шага обработки меняется список отображаемых в форме запросов и список доступных для данного шага кнопок.</w:t>
      </w:r>
    </w:p>
    <w:p w:rsidR="00864540" w:rsidRDefault="0077597E" w:rsidP="00177CB0">
      <w:pPr>
        <w:pStyle w:val="a3"/>
        <w:spacing w:after="240"/>
        <w:ind w:left="0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 w:rsidRPr="0077597E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1DBC4FE4" wp14:editId="01E5C564">
            <wp:extent cx="5263305" cy="1345223"/>
            <wp:effectExtent l="0" t="0" r="0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08255" cy="135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97E" w:rsidRDefault="00A92F4F" w:rsidP="00177CB0">
      <w:pPr>
        <w:pStyle w:val="a3"/>
        <w:keepNext/>
        <w:spacing w:before="240" w:after="24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 xml:space="preserve">В нижней части экрана появляется название </w:t>
      </w:r>
      <w:r w:rsidRPr="00655F21">
        <w:rPr>
          <w:rFonts w:ascii="Times New Roman" w:hAnsi="Times New Roman" w:cs="Times New Roman"/>
          <w:sz w:val="20"/>
          <w:szCs w:val="20"/>
        </w:rPr>
        <w:t xml:space="preserve">выбранного </w:t>
      </w:r>
      <w:r>
        <w:rPr>
          <w:rFonts w:ascii="Times New Roman" w:hAnsi="Times New Roman" w:cs="Times New Roman"/>
          <w:sz w:val="20"/>
          <w:szCs w:val="20"/>
        </w:rPr>
        <w:t>шага</w:t>
      </w:r>
      <w:r w:rsidRPr="00655F21">
        <w:rPr>
          <w:rFonts w:ascii="Times New Roman" w:hAnsi="Times New Roman" w:cs="Times New Roman"/>
          <w:sz w:val="20"/>
          <w:szCs w:val="20"/>
        </w:rPr>
        <w:t>:</w:t>
      </w:r>
      <w:r w:rsidR="00642308">
        <w:rPr>
          <w:rFonts w:ascii="Times New Roman" w:hAnsi="Times New Roman" w:cs="Times New Roman"/>
          <w:sz w:val="20"/>
          <w:szCs w:val="20"/>
        </w:rPr>
        <w:t xml:space="preserve"> «Авторизация»</w:t>
      </w:r>
    </w:p>
    <w:p w:rsidR="0060353B" w:rsidRDefault="00A92F4F" w:rsidP="00177CB0">
      <w:pPr>
        <w:pStyle w:val="a3"/>
        <w:spacing w:after="240"/>
        <w:ind w:left="0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 w:rsidRPr="00A92F4F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1987B3F7" wp14:editId="07C619E7">
            <wp:extent cx="5240215" cy="616166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03120" cy="62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308" w:rsidRPr="00C63709" w:rsidRDefault="00C63709" w:rsidP="00C63709">
      <w:pPr>
        <w:pStyle w:val="4"/>
        <w:numPr>
          <w:ilvl w:val="3"/>
          <w:numId w:val="13"/>
        </w:numPr>
        <w:spacing w:before="360" w:after="240"/>
        <w:ind w:left="1701" w:hanging="788"/>
        <w:rPr>
          <w:rFonts w:ascii="Times New Roman" w:hAnsi="Times New Roman" w:cs="Times New Roman"/>
          <w:b/>
          <w:i w:val="0"/>
          <w:color w:val="1F3864" w:themeColor="accent5" w:themeShade="80"/>
          <w:sz w:val="18"/>
          <w:szCs w:val="18"/>
        </w:rPr>
      </w:pPr>
      <w:r>
        <w:rPr>
          <w:rFonts w:ascii="Times New Roman" w:hAnsi="Times New Roman" w:cs="Times New Roman"/>
          <w:b/>
          <w:i w:val="0"/>
          <w:color w:val="1F3864" w:themeColor="accent5" w:themeShade="80"/>
          <w:sz w:val="18"/>
          <w:szCs w:val="18"/>
        </w:rPr>
        <w:t>Визуальный контроль реквизитов операции</w:t>
      </w:r>
    </w:p>
    <w:p w:rsidR="00864540" w:rsidRDefault="00B27D91" w:rsidP="006454E8">
      <w:pPr>
        <w:pStyle w:val="a3"/>
        <w:spacing w:before="240" w:after="24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Выбираем запрос, по которому необходимо создать операцию</w:t>
      </w:r>
      <w:r w:rsidR="00642308">
        <w:rPr>
          <w:rFonts w:ascii="Times New Roman" w:hAnsi="Times New Roman" w:cs="Times New Roman"/>
          <w:sz w:val="20"/>
          <w:szCs w:val="20"/>
        </w:rPr>
        <w:t>,</w:t>
      </w:r>
      <w:r>
        <w:rPr>
          <w:rFonts w:ascii="Times New Roman" w:hAnsi="Times New Roman" w:cs="Times New Roman"/>
          <w:sz w:val="20"/>
          <w:szCs w:val="20"/>
        </w:rPr>
        <w:t xml:space="preserve"> и н</w:t>
      </w:r>
      <w:r w:rsidR="00A92F4F">
        <w:rPr>
          <w:rFonts w:ascii="Times New Roman" w:hAnsi="Times New Roman" w:cs="Times New Roman"/>
          <w:sz w:val="20"/>
          <w:szCs w:val="20"/>
        </w:rPr>
        <w:t>ажимаем кнопку «Подписать</w:t>
      </w:r>
      <w:r>
        <w:rPr>
          <w:rFonts w:ascii="Times New Roman" w:hAnsi="Times New Roman" w:cs="Times New Roman"/>
          <w:sz w:val="20"/>
          <w:szCs w:val="20"/>
        </w:rPr>
        <w:t>».</w:t>
      </w:r>
    </w:p>
    <w:p w:rsidR="0077597E" w:rsidRDefault="0077597E" w:rsidP="0077597E">
      <w:pPr>
        <w:pStyle w:val="a3"/>
        <w:spacing w:before="240" w:after="240"/>
        <w:ind w:left="0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 w:rsidRPr="0060353B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3D9669A3" wp14:editId="4E5F78F1">
            <wp:extent cx="3905250" cy="101398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34805" cy="10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112" w:rsidRDefault="00C32112" w:rsidP="00C32112">
      <w:pPr>
        <w:pStyle w:val="a3"/>
        <w:spacing w:before="240" w:after="36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Открывается форма «Подпись бухгалтерской операции </w:t>
      </w:r>
      <w:r>
        <w:rPr>
          <w:rFonts w:ascii="Times New Roman" w:hAnsi="Times New Roman" w:cs="Times New Roman"/>
          <w:sz w:val="20"/>
          <w:szCs w:val="20"/>
          <w:lang w:val="en-US"/>
        </w:rPr>
        <w:t>GL</w:t>
      </w:r>
      <w:r>
        <w:rPr>
          <w:rFonts w:ascii="Times New Roman" w:hAnsi="Times New Roman" w:cs="Times New Roman"/>
          <w:sz w:val="20"/>
          <w:szCs w:val="20"/>
        </w:rPr>
        <w:t xml:space="preserve">», в которой проверяем правильность ввода реквизитов операции, и в случае обнаружения ошибок закрываем форму по кнопке «Закрыть» для дальнейшей передачи запроса на доработку на предыдущий шаг обработки. </w:t>
      </w:r>
    </w:p>
    <w:p w:rsidR="005737CB" w:rsidRDefault="005737CB" w:rsidP="000872FC">
      <w:pPr>
        <w:pStyle w:val="a3"/>
        <w:spacing w:before="240" w:after="240"/>
        <w:ind w:left="0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 w:rsidRPr="005737CB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5A7EF206" wp14:editId="6DA50F9D">
            <wp:extent cx="5292969" cy="337607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04473" cy="338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311" w:rsidRPr="00642308" w:rsidRDefault="001E1311" w:rsidP="001E1311">
      <w:pPr>
        <w:pStyle w:val="4"/>
        <w:numPr>
          <w:ilvl w:val="3"/>
          <w:numId w:val="13"/>
        </w:numPr>
        <w:spacing w:before="360" w:after="240"/>
        <w:ind w:left="1701" w:hanging="788"/>
        <w:rPr>
          <w:rFonts w:ascii="Times New Roman" w:hAnsi="Times New Roman" w:cs="Times New Roman"/>
          <w:b/>
          <w:i w:val="0"/>
          <w:color w:val="1F3864" w:themeColor="accent5" w:themeShade="80"/>
          <w:sz w:val="18"/>
          <w:szCs w:val="18"/>
        </w:rPr>
      </w:pPr>
      <w:r w:rsidRPr="00642308">
        <w:rPr>
          <w:rFonts w:ascii="Times New Roman" w:hAnsi="Times New Roman" w:cs="Times New Roman"/>
          <w:b/>
          <w:i w:val="0"/>
          <w:color w:val="1F3864" w:themeColor="accent5" w:themeShade="80"/>
          <w:sz w:val="18"/>
          <w:szCs w:val="18"/>
        </w:rPr>
        <w:t>Подписание запроса и авторизация операции с текущей датой проводки</w:t>
      </w:r>
    </w:p>
    <w:p w:rsidR="00642031" w:rsidRDefault="00642031" w:rsidP="00736A4A">
      <w:pPr>
        <w:pStyle w:val="a3"/>
        <w:spacing w:before="240" w:after="6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При успешной проверке реквизитов операции нажимаем в форме «Подпись бухгалтерской операции </w:t>
      </w:r>
      <w:r>
        <w:rPr>
          <w:rFonts w:ascii="Times New Roman" w:hAnsi="Times New Roman" w:cs="Times New Roman"/>
          <w:sz w:val="20"/>
          <w:szCs w:val="20"/>
          <w:lang w:val="en-US"/>
        </w:rPr>
        <w:t>GL</w:t>
      </w:r>
      <w:r>
        <w:rPr>
          <w:rFonts w:ascii="Times New Roman" w:hAnsi="Times New Roman" w:cs="Times New Roman"/>
          <w:sz w:val="20"/>
          <w:szCs w:val="20"/>
        </w:rPr>
        <w:t>»</w:t>
      </w:r>
      <w:r w:rsidR="00736A4A">
        <w:rPr>
          <w:rFonts w:ascii="Times New Roman" w:hAnsi="Times New Roman" w:cs="Times New Roman"/>
          <w:sz w:val="20"/>
          <w:szCs w:val="20"/>
        </w:rPr>
        <w:t xml:space="preserve"> кнопк</w:t>
      </w:r>
      <w:r>
        <w:rPr>
          <w:rFonts w:ascii="Times New Roman" w:hAnsi="Times New Roman" w:cs="Times New Roman"/>
          <w:sz w:val="20"/>
          <w:szCs w:val="20"/>
        </w:rPr>
        <w:t>у</w:t>
      </w:r>
      <w:r w:rsidR="00736A4A">
        <w:rPr>
          <w:rFonts w:ascii="Times New Roman" w:hAnsi="Times New Roman" w:cs="Times New Roman"/>
          <w:sz w:val="20"/>
          <w:szCs w:val="20"/>
        </w:rPr>
        <w:t xml:space="preserve"> «Подписать»</w:t>
      </w:r>
      <w:r>
        <w:rPr>
          <w:rFonts w:ascii="Times New Roman" w:hAnsi="Times New Roman" w:cs="Times New Roman"/>
          <w:sz w:val="20"/>
          <w:szCs w:val="20"/>
        </w:rPr>
        <w:t>.</w:t>
      </w:r>
      <w:r w:rsidR="00736A4A">
        <w:rPr>
          <w:rFonts w:ascii="Times New Roman" w:hAnsi="Times New Roman" w:cs="Times New Roman"/>
          <w:sz w:val="20"/>
          <w:szCs w:val="20"/>
        </w:rPr>
        <w:t xml:space="preserve"> </w:t>
      </w:r>
    </w:p>
    <w:p w:rsidR="00642031" w:rsidRDefault="00642031" w:rsidP="00642031">
      <w:pPr>
        <w:spacing w:before="240" w:after="240"/>
        <w:ind w:left="425" w:hanging="425"/>
        <w:rPr>
          <w:rFonts w:ascii="Times New Roman" w:hAnsi="Times New Roman" w:cs="Times New Roman"/>
          <w:sz w:val="20"/>
          <w:szCs w:val="20"/>
        </w:rPr>
      </w:pPr>
      <w:r w:rsidRPr="00395FDF">
        <w:rPr>
          <w:rFonts w:ascii="Times New Roman" w:hAnsi="Times New Roman" w:cs="Times New Roman"/>
          <w:b/>
          <w:color w:val="C00000"/>
          <w:sz w:val="20"/>
          <w:szCs w:val="20"/>
        </w:rPr>
        <w:t>►</w:t>
      </w:r>
      <w:r w:rsidRPr="00395FDF">
        <w:rPr>
          <w:rFonts w:ascii="Times New Roman" w:hAnsi="Times New Roman" w:cs="Times New Roman"/>
          <w:b/>
          <w:sz w:val="20"/>
          <w:szCs w:val="20"/>
        </w:rPr>
        <w:tab/>
      </w:r>
      <w:r w:rsidRPr="00642031">
        <w:rPr>
          <w:rFonts w:ascii="Times New Roman" w:hAnsi="Times New Roman" w:cs="Times New Roman"/>
          <w:b/>
          <w:sz w:val="20"/>
          <w:szCs w:val="20"/>
        </w:rPr>
        <w:t>Подписать можно только те запросы, которые были введены другими пользователями</w:t>
      </w:r>
      <w:r w:rsidRPr="00736A4A">
        <w:rPr>
          <w:rFonts w:ascii="Times New Roman" w:hAnsi="Times New Roman" w:cs="Times New Roman"/>
          <w:b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</w:p>
    <w:p w:rsidR="00642031" w:rsidRDefault="00642031" w:rsidP="006454E8">
      <w:pPr>
        <w:pStyle w:val="a3"/>
        <w:spacing w:after="240"/>
        <w:ind w:left="0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При попытке подписать свой запрос система выдает сообщение об ошибке</w:t>
      </w:r>
      <w:r w:rsidRPr="006B293D">
        <w:rPr>
          <w:rFonts w:ascii="Times New Roman" w:hAnsi="Times New Roman" w:cs="Times New Roman"/>
          <w:sz w:val="20"/>
          <w:szCs w:val="20"/>
        </w:rPr>
        <w:t>: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</w:p>
    <w:p w:rsidR="00642031" w:rsidRDefault="00642031" w:rsidP="00642031">
      <w:pPr>
        <w:pStyle w:val="a3"/>
        <w:spacing w:after="240"/>
        <w:ind w:left="0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 w:rsidRPr="006B293D">
        <w:rPr>
          <w:rFonts w:ascii="Times New Roman" w:hAnsi="Times New Roman" w:cs="Times New Roman"/>
          <w:noProof/>
          <w:sz w:val="20"/>
          <w:szCs w:val="20"/>
          <w:lang w:eastAsia="ru-RU"/>
        </w:rPr>
        <w:lastRenderedPageBreak/>
        <w:drawing>
          <wp:inline distT="0" distB="0" distL="0" distR="0" wp14:anchorId="209C773E" wp14:editId="2D9736C1">
            <wp:extent cx="2758180" cy="967154"/>
            <wp:effectExtent l="0" t="0" r="4445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34183" cy="99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8A" w:rsidRDefault="00642031" w:rsidP="00736A4A">
      <w:pPr>
        <w:pStyle w:val="a3"/>
        <w:spacing w:before="240" w:after="6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После проверки прав подписи с</w:t>
      </w:r>
      <w:r w:rsidR="00736A4A">
        <w:rPr>
          <w:rFonts w:ascii="Times New Roman" w:hAnsi="Times New Roman" w:cs="Times New Roman"/>
          <w:sz w:val="20"/>
          <w:szCs w:val="20"/>
        </w:rPr>
        <w:t xml:space="preserve">истема </w:t>
      </w:r>
      <w:r w:rsidR="001E1311">
        <w:rPr>
          <w:rFonts w:ascii="Times New Roman" w:hAnsi="Times New Roman" w:cs="Times New Roman"/>
          <w:sz w:val="20"/>
          <w:szCs w:val="20"/>
        </w:rPr>
        <w:t>анализирует</w:t>
      </w:r>
      <w:r w:rsidR="00736A4A">
        <w:rPr>
          <w:rFonts w:ascii="Times New Roman" w:hAnsi="Times New Roman" w:cs="Times New Roman"/>
          <w:sz w:val="20"/>
          <w:szCs w:val="20"/>
        </w:rPr>
        <w:t xml:space="preserve"> дату проводки и при совпадении ее с датой текущего операционного дня создает операцию и формирует по ней</w:t>
      </w:r>
      <w:r w:rsidR="00736A4A" w:rsidRPr="00BB2079">
        <w:rPr>
          <w:rFonts w:ascii="Times New Roman" w:hAnsi="Times New Roman" w:cs="Times New Roman"/>
          <w:sz w:val="20"/>
          <w:szCs w:val="20"/>
        </w:rPr>
        <w:t xml:space="preserve"> </w:t>
      </w:r>
      <w:r w:rsidR="00736A4A">
        <w:rPr>
          <w:rFonts w:ascii="Times New Roman" w:hAnsi="Times New Roman" w:cs="Times New Roman"/>
          <w:sz w:val="20"/>
          <w:szCs w:val="20"/>
        </w:rPr>
        <w:t xml:space="preserve">проводки. </w:t>
      </w:r>
    </w:p>
    <w:p w:rsidR="00736A4A" w:rsidRDefault="00736A4A" w:rsidP="000B118A">
      <w:pPr>
        <w:pStyle w:val="a3"/>
        <w:spacing w:after="6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При успешном создании операции запрос становится обработанным со статусом </w:t>
      </w:r>
      <w:r>
        <w:rPr>
          <w:rFonts w:ascii="Times New Roman" w:hAnsi="Times New Roman" w:cs="Times New Roman"/>
          <w:sz w:val="20"/>
          <w:szCs w:val="20"/>
          <w:lang w:val="en-US"/>
        </w:rPr>
        <w:t>COMPLETED</w:t>
      </w:r>
      <w:r>
        <w:rPr>
          <w:rFonts w:ascii="Times New Roman" w:hAnsi="Times New Roman" w:cs="Times New Roman"/>
          <w:sz w:val="20"/>
          <w:szCs w:val="20"/>
        </w:rPr>
        <w:t xml:space="preserve"> и исключ</w:t>
      </w:r>
      <w:r w:rsidR="00874378">
        <w:rPr>
          <w:rFonts w:ascii="Times New Roman" w:hAnsi="Times New Roman" w:cs="Times New Roman"/>
          <w:sz w:val="20"/>
          <w:szCs w:val="20"/>
        </w:rPr>
        <w:t>енным</w:t>
      </w:r>
      <w:r>
        <w:rPr>
          <w:rFonts w:ascii="Times New Roman" w:hAnsi="Times New Roman" w:cs="Times New Roman"/>
          <w:sz w:val="20"/>
          <w:szCs w:val="20"/>
        </w:rPr>
        <w:t xml:space="preserve"> из списка видимых на 2-ом шаге запросов</w:t>
      </w:r>
      <w:r w:rsidRPr="00BB2079">
        <w:rPr>
          <w:rFonts w:ascii="Times New Roman" w:hAnsi="Times New Roman" w:cs="Times New Roman"/>
          <w:sz w:val="20"/>
          <w:szCs w:val="20"/>
        </w:rPr>
        <w:t xml:space="preserve">. </w:t>
      </w:r>
    </w:p>
    <w:p w:rsidR="00C32112" w:rsidRDefault="00C32112" w:rsidP="001E1311">
      <w:pPr>
        <w:pStyle w:val="4"/>
        <w:numPr>
          <w:ilvl w:val="3"/>
          <w:numId w:val="13"/>
        </w:numPr>
        <w:spacing w:before="360" w:after="240"/>
        <w:ind w:left="1701" w:hanging="788"/>
        <w:rPr>
          <w:rFonts w:ascii="Times New Roman" w:hAnsi="Times New Roman" w:cs="Times New Roman"/>
          <w:b/>
          <w:i w:val="0"/>
          <w:color w:val="1F3864" w:themeColor="accent5" w:themeShade="80"/>
          <w:sz w:val="18"/>
          <w:szCs w:val="18"/>
        </w:rPr>
      </w:pPr>
      <w:r w:rsidRPr="00642308">
        <w:rPr>
          <w:rFonts w:ascii="Times New Roman" w:hAnsi="Times New Roman" w:cs="Times New Roman"/>
          <w:b/>
          <w:i w:val="0"/>
          <w:color w:val="1F3864" w:themeColor="accent5" w:themeShade="80"/>
          <w:sz w:val="18"/>
          <w:szCs w:val="18"/>
        </w:rPr>
        <w:t>Подписание и перевод запроса в ожидание подтверждения архивной даты проводки</w:t>
      </w:r>
    </w:p>
    <w:p w:rsidR="00C32112" w:rsidRDefault="00C32112" w:rsidP="00C32112">
      <w:pPr>
        <w:pStyle w:val="a3"/>
        <w:spacing w:after="24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Если запрос содержит архивную дату проводки, то после визуального контроля и подписания запроса по кнопке «Подписать» запрос переходит в состояние ожидания подтверждения архивной даты со статусом </w:t>
      </w:r>
      <w:r>
        <w:rPr>
          <w:rFonts w:ascii="Times New Roman" w:hAnsi="Times New Roman" w:cs="Times New Roman"/>
          <w:sz w:val="20"/>
          <w:szCs w:val="20"/>
          <w:lang w:val="en-US"/>
        </w:rPr>
        <w:t>WAITDATE</w:t>
      </w:r>
      <w:r>
        <w:rPr>
          <w:rFonts w:ascii="Times New Roman" w:hAnsi="Times New Roman" w:cs="Times New Roman"/>
          <w:sz w:val="20"/>
          <w:szCs w:val="20"/>
        </w:rPr>
        <w:t>. Запрос с таким статусом исключается из списка видимых на 2-ом шаге запросов</w:t>
      </w:r>
      <w:r w:rsidRPr="00F329F1">
        <w:rPr>
          <w:rFonts w:ascii="Times New Roman" w:hAnsi="Times New Roman" w:cs="Times New Roman"/>
          <w:sz w:val="20"/>
          <w:szCs w:val="20"/>
        </w:rPr>
        <w:t xml:space="preserve"> и становится </w:t>
      </w:r>
      <w:r>
        <w:rPr>
          <w:rFonts w:ascii="Times New Roman" w:hAnsi="Times New Roman" w:cs="Times New Roman"/>
          <w:sz w:val="20"/>
          <w:szCs w:val="20"/>
        </w:rPr>
        <w:t>доступным для дальнейшей авторизации на 3-ем шаге обработки. При этом система выдает информационное сообщение</w:t>
      </w:r>
      <w:r w:rsidRPr="000B118A">
        <w:rPr>
          <w:rFonts w:ascii="Times New Roman" w:hAnsi="Times New Roman" w:cs="Times New Roman"/>
          <w:sz w:val="20"/>
          <w:szCs w:val="20"/>
        </w:rPr>
        <w:t>:</w:t>
      </w:r>
    </w:p>
    <w:p w:rsidR="00C32112" w:rsidRDefault="00C32112" w:rsidP="00C32112">
      <w:pPr>
        <w:pStyle w:val="a3"/>
        <w:spacing w:after="60"/>
        <w:ind w:left="0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 w:rsidRPr="009E0802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0E2EBA28" wp14:editId="31A84D60">
            <wp:extent cx="2871433" cy="764931"/>
            <wp:effectExtent l="0" t="0" r="571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60433" cy="7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311" w:rsidRPr="00642308" w:rsidRDefault="00C32112" w:rsidP="001E1311">
      <w:pPr>
        <w:pStyle w:val="4"/>
        <w:numPr>
          <w:ilvl w:val="3"/>
          <w:numId w:val="13"/>
        </w:numPr>
        <w:spacing w:before="360" w:after="240"/>
        <w:ind w:left="1701" w:hanging="788"/>
        <w:rPr>
          <w:rFonts w:ascii="Times New Roman" w:hAnsi="Times New Roman" w:cs="Times New Roman"/>
          <w:b/>
          <w:i w:val="0"/>
          <w:color w:val="1F3864" w:themeColor="accent5" w:themeShade="80"/>
          <w:sz w:val="18"/>
          <w:szCs w:val="18"/>
        </w:rPr>
      </w:pPr>
      <w:bookmarkStart w:id="12" w:name="error_state"/>
      <w:r>
        <w:rPr>
          <w:rFonts w:ascii="Times New Roman" w:hAnsi="Times New Roman" w:cs="Times New Roman"/>
          <w:b/>
          <w:i w:val="0"/>
          <w:color w:val="1F3864" w:themeColor="accent5" w:themeShade="80"/>
          <w:sz w:val="18"/>
          <w:szCs w:val="18"/>
        </w:rPr>
        <w:t>Описание ошибочных статусов</w:t>
      </w:r>
      <w:bookmarkEnd w:id="12"/>
    </w:p>
    <w:p w:rsidR="002763DE" w:rsidRPr="00832A6E" w:rsidRDefault="002763DE" w:rsidP="002763DE">
      <w:pPr>
        <w:spacing w:after="60"/>
        <w:ind w:firstLine="426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Помимо запросов</w:t>
      </w:r>
      <w:r w:rsidRPr="002763DE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со статусом </w:t>
      </w:r>
      <w:r>
        <w:rPr>
          <w:rFonts w:ascii="Times New Roman" w:hAnsi="Times New Roman" w:cs="Times New Roman"/>
          <w:sz w:val="20"/>
          <w:szCs w:val="20"/>
          <w:lang w:val="en-US"/>
        </w:rPr>
        <w:t>CONTROL</w:t>
      </w:r>
      <w:r>
        <w:rPr>
          <w:rFonts w:ascii="Times New Roman" w:hAnsi="Times New Roman" w:cs="Times New Roman"/>
          <w:sz w:val="20"/>
          <w:szCs w:val="20"/>
        </w:rPr>
        <w:t>, ожидающих</w:t>
      </w:r>
      <w:r w:rsidRPr="004607D1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подписи и авторизации операций по ним, могут появиться запросы со статусами </w:t>
      </w:r>
      <w:r w:rsidRPr="00151CB2">
        <w:rPr>
          <w:rFonts w:ascii="Times New Roman" w:hAnsi="Times New Roman" w:cs="Times New Roman"/>
          <w:sz w:val="20"/>
          <w:szCs w:val="20"/>
          <w:lang w:val="en-US"/>
        </w:rPr>
        <w:t>ERRPROC</w:t>
      </w:r>
      <w:r>
        <w:rPr>
          <w:rFonts w:ascii="Times New Roman" w:hAnsi="Times New Roman" w:cs="Times New Roman"/>
          <w:sz w:val="20"/>
          <w:szCs w:val="20"/>
        </w:rPr>
        <w:t xml:space="preserve"> и </w:t>
      </w:r>
      <w:r w:rsidRPr="00151CB2">
        <w:rPr>
          <w:rFonts w:ascii="Times New Roman" w:hAnsi="Times New Roman" w:cs="Times New Roman"/>
          <w:sz w:val="20"/>
          <w:szCs w:val="20"/>
          <w:lang w:val="en-US"/>
        </w:rPr>
        <w:t>REFUSEDATE</w:t>
      </w:r>
      <w:r>
        <w:rPr>
          <w:rFonts w:ascii="Times New Roman" w:hAnsi="Times New Roman" w:cs="Times New Roman"/>
          <w:sz w:val="20"/>
          <w:szCs w:val="20"/>
        </w:rPr>
        <w:t>.</w:t>
      </w:r>
    </w:p>
    <w:p w:rsidR="002763DE" w:rsidRPr="00151CB2" w:rsidRDefault="002763DE" w:rsidP="002763DE">
      <w:pPr>
        <w:spacing w:after="60"/>
        <w:ind w:firstLine="426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</w:t>
      </w:r>
      <w:r w:rsidRPr="00151CB2">
        <w:rPr>
          <w:rFonts w:ascii="Times New Roman" w:hAnsi="Times New Roman" w:cs="Times New Roman"/>
          <w:sz w:val="20"/>
          <w:szCs w:val="20"/>
        </w:rPr>
        <w:t xml:space="preserve">татус </w:t>
      </w:r>
      <w:r w:rsidRPr="00151CB2">
        <w:rPr>
          <w:rFonts w:ascii="Times New Roman" w:hAnsi="Times New Roman" w:cs="Times New Roman"/>
          <w:sz w:val="20"/>
          <w:szCs w:val="20"/>
          <w:lang w:val="en-US"/>
        </w:rPr>
        <w:t>ERRPROC</w:t>
      </w:r>
      <w:r>
        <w:rPr>
          <w:rFonts w:ascii="Times New Roman" w:hAnsi="Times New Roman" w:cs="Times New Roman"/>
          <w:sz w:val="20"/>
          <w:szCs w:val="20"/>
        </w:rPr>
        <w:t xml:space="preserve"> может возникнуть, е</w:t>
      </w:r>
      <w:r w:rsidRPr="00151CB2">
        <w:rPr>
          <w:rFonts w:ascii="Times New Roman" w:hAnsi="Times New Roman" w:cs="Times New Roman"/>
          <w:sz w:val="20"/>
          <w:szCs w:val="20"/>
        </w:rPr>
        <w:t xml:space="preserve">сли процедура создания операции в </w:t>
      </w:r>
      <w:r w:rsidRPr="00151CB2">
        <w:rPr>
          <w:rFonts w:ascii="Times New Roman" w:hAnsi="Times New Roman" w:cs="Times New Roman"/>
          <w:sz w:val="20"/>
          <w:szCs w:val="20"/>
          <w:lang w:val="en-US"/>
        </w:rPr>
        <w:t>BARS</w:t>
      </w:r>
      <w:r w:rsidRPr="00151CB2">
        <w:rPr>
          <w:rFonts w:ascii="Times New Roman" w:hAnsi="Times New Roman" w:cs="Times New Roman"/>
          <w:sz w:val="20"/>
          <w:szCs w:val="20"/>
        </w:rPr>
        <w:t xml:space="preserve"> </w:t>
      </w:r>
      <w:r w:rsidRPr="00151CB2">
        <w:rPr>
          <w:rFonts w:ascii="Times New Roman" w:hAnsi="Times New Roman" w:cs="Times New Roman"/>
          <w:sz w:val="20"/>
          <w:szCs w:val="20"/>
          <w:lang w:val="en-US"/>
        </w:rPr>
        <w:t>GL</w:t>
      </w:r>
      <w:r w:rsidRPr="00151CB2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вернет</w:t>
      </w:r>
      <w:r w:rsidRPr="00151CB2">
        <w:rPr>
          <w:rFonts w:ascii="Times New Roman" w:hAnsi="Times New Roman" w:cs="Times New Roman"/>
          <w:sz w:val="20"/>
          <w:szCs w:val="20"/>
        </w:rPr>
        <w:t xml:space="preserve"> ошибку создания операции</w:t>
      </w:r>
      <w:r>
        <w:rPr>
          <w:rFonts w:ascii="Times New Roman" w:hAnsi="Times New Roman" w:cs="Times New Roman"/>
          <w:sz w:val="20"/>
          <w:szCs w:val="20"/>
        </w:rPr>
        <w:t xml:space="preserve">. У запроса в этом случае в поле «Код ошибки» устанавливается значение = </w:t>
      </w:r>
      <w:r w:rsidRPr="00D00E79">
        <w:rPr>
          <w:rFonts w:ascii="Times New Roman" w:hAnsi="Times New Roman" w:cs="Times New Roman"/>
          <w:sz w:val="20"/>
          <w:szCs w:val="20"/>
        </w:rPr>
        <w:t>‘1’</w:t>
      </w:r>
      <w:r>
        <w:rPr>
          <w:rFonts w:ascii="Times New Roman" w:hAnsi="Times New Roman" w:cs="Times New Roman"/>
          <w:sz w:val="20"/>
          <w:szCs w:val="20"/>
        </w:rPr>
        <w:t>, а</w:t>
      </w:r>
      <w:r w:rsidRPr="00151CB2">
        <w:rPr>
          <w:rFonts w:ascii="Times New Roman" w:hAnsi="Times New Roman" w:cs="Times New Roman"/>
          <w:sz w:val="20"/>
          <w:szCs w:val="20"/>
        </w:rPr>
        <w:t xml:space="preserve"> в поле «Описание ошибки»</w:t>
      </w:r>
      <w:r>
        <w:rPr>
          <w:rFonts w:ascii="Times New Roman" w:hAnsi="Times New Roman" w:cs="Times New Roman"/>
          <w:sz w:val="20"/>
          <w:szCs w:val="20"/>
        </w:rPr>
        <w:t xml:space="preserve"> -</w:t>
      </w:r>
      <w:r w:rsidRPr="00151CB2">
        <w:rPr>
          <w:rFonts w:ascii="Times New Roman" w:hAnsi="Times New Roman" w:cs="Times New Roman"/>
          <w:sz w:val="20"/>
          <w:szCs w:val="20"/>
        </w:rPr>
        <w:t xml:space="preserve"> описание причины ошибки. </w:t>
      </w:r>
    </w:p>
    <w:p w:rsidR="002763DE" w:rsidRDefault="002763DE" w:rsidP="002763DE">
      <w:pPr>
        <w:spacing w:after="60"/>
        <w:ind w:firstLine="426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З</w:t>
      </w:r>
      <w:r w:rsidRPr="00151CB2">
        <w:rPr>
          <w:rFonts w:ascii="Times New Roman" w:hAnsi="Times New Roman" w:cs="Times New Roman"/>
          <w:sz w:val="20"/>
          <w:szCs w:val="20"/>
        </w:rPr>
        <w:t xml:space="preserve">апросы со статусом </w:t>
      </w:r>
      <w:r w:rsidRPr="00151CB2">
        <w:rPr>
          <w:rFonts w:ascii="Times New Roman" w:hAnsi="Times New Roman" w:cs="Times New Roman"/>
          <w:sz w:val="20"/>
          <w:szCs w:val="20"/>
          <w:lang w:val="en-US"/>
        </w:rPr>
        <w:t>REFUSEDATE</w:t>
      </w:r>
      <w:r>
        <w:rPr>
          <w:rFonts w:ascii="Times New Roman" w:hAnsi="Times New Roman" w:cs="Times New Roman"/>
          <w:sz w:val="20"/>
          <w:szCs w:val="20"/>
        </w:rPr>
        <w:t xml:space="preserve"> появляются в случае возврата</w:t>
      </w:r>
      <w:r w:rsidRPr="00151CB2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их </w:t>
      </w:r>
      <w:r w:rsidRPr="00151CB2">
        <w:rPr>
          <w:rFonts w:ascii="Times New Roman" w:hAnsi="Times New Roman" w:cs="Times New Roman"/>
          <w:sz w:val="20"/>
          <w:szCs w:val="20"/>
        </w:rPr>
        <w:t>на доработку с 3-его шага обработки</w:t>
      </w:r>
      <w:r w:rsidR="003174CC">
        <w:rPr>
          <w:rFonts w:ascii="Times New Roman" w:hAnsi="Times New Roman" w:cs="Times New Roman"/>
          <w:sz w:val="20"/>
          <w:szCs w:val="20"/>
        </w:rPr>
        <w:t xml:space="preserve"> </w:t>
      </w:r>
      <w:r w:rsidR="003174CC" w:rsidRPr="00BB20B7">
        <w:rPr>
          <w:rFonts w:ascii="Times New Roman" w:eastAsia="Times New Roman" w:hAnsi="Times New Roman" w:cs="Times New Roman"/>
          <w:sz w:val="20"/>
          <w:szCs w:val="20"/>
          <w:lang w:eastAsia="ru-RU"/>
        </w:rPr>
        <w:t>сотрудником ДБУиО при подтверждении даты проводки</w:t>
      </w:r>
      <w:r w:rsidRPr="00151CB2">
        <w:rPr>
          <w:rFonts w:ascii="Times New Roman" w:hAnsi="Times New Roman" w:cs="Times New Roman"/>
          <w:sz w:val="20"/>
          <w:szCs w:val="20"/>
        </w:rPr>
        <w:t xml:space="preserve">. Причину возврата можно посмотреть </w:t>
      </w:r>
      <w:r w:rsidRPr="00C854F0">
        <w:rPr>
          <w:rFonts w:ascii="Times New Roman" w:hAnsi="Times New Roman" w:cs="Times New Roman"/>
          <w:sz w:val="20"/>
          <w:szCs w:val="20"/>
        </w:rPr>
        <w:t xml:space="preserve">в </w:t>
      </w:r>
      <w:r>
        <w:rPr>
          <w:rFonts w:ascii="Times New Roman" w:hAnsi="Times New Roman" w:cs="Times New Roman"/>
          <w:sz w:val="20"/>
          <w:szCs w:val="20"/>
        </w:rPr>
        <w:t xml:space="preserve">основной форме </w:t>
      </w:r>
      <w:r w:rsidRPr="00151CB2">
        <w:rPr>
          <w:rFonts w:ascii="Times New Roman" w:hAnsi="Times New Roman" w:cs="Times New Roman"/>
          <w:sz w:val="20"/>
          <w:szCs w:val="20"/>
        </w:rPr>
        <w:t>по кнопке «Просмотр»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151CB2">
        <w:rPr>
          <w:rFonts w:ascii="Times New Roman" w:hAnsi="Times New Roman" w:cs="Times New Roman"/>
          <w:sz w:val="20"/>
          <w:szCs w:val="20"/>
        </w:rPr>
        <w:t>в поле «Описание ошибки», если ошибка возникла при создании операции и формировании проводок по ней, или в поле «Причина возврата», если поле «Описание ошибки» пустое.</w:t>
      </w:r>
    </w:p>
    <w:p w:rsidR="002763DE" w:rsidRDefault="002763DE" w:rsidP="002763DE">
      <w:pPr>
        <w:spacing w:after="60"/>
        <w:ind w:firstLine="426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З</w:t>
      </w:r>
      <w:r w:rsidRPr="00151CB2">
        <w:rPr>
          <w:rFonts w:ascii="Times New Roman" w:hAnsi="Times New Roman" w:cs="Times New Roman"/>
          <w:sz w:val="20"/>
          <w:szCs w:val="20"/>
        </w:rPr>
        <w:t>апрос</w:t>
      </w:r>
      <w:r>
        <w:rPr>
          <w:rFonts w:ascii="Times New Roman" w:hAnsi="Times New Roman" w:cs="Times New Roman"/>
          <w:sz w:val="20"/>
          <w:szCs w:val="20"/>
        </w:rPr>
        <w:t>ы с такими статусами не исключаю</w:t>
      </w:r>
      <w:r w:rsidRPr="00151CB2">
        <w:rPr>
          <w:rFonts w:ascii="Times New Roman" w:hAnsi="Times New Roman" w:cs="Times New Roman"/>
          <w:sz w:val="20"/>
          <w:szCs w:val="20"/>
        </w:rPr>
        <w:t xml:space="preserve">тся из списка запросов </w:t>
      </w:r>
      <w:r>
        <w:rPr>
          <w:rFonts w:ascii="Times New Roman" w:hAnsi="Times New Roman" w:cs="Times New Roman"/>
          <w:sz w:val="20"/>
          <w:szCs w:val="20"/>
        </w:rPr>
        <w:t>2-го</w:t>
      </w:r>
      <w:r w:rsidRPr="00151CB2">
        <w:rPr>
          <w:rFonts w:ascii="Times New Roman" w:hAnsi="Times New Roman" w:cs="Times New Roman"/>
          <w:sz w:val="20"/>
          <w:szCs w:val="20"/>
        </w:rPr>
        <w:t xml:space="preserve"> шага обработки и после анализа причины ошибки мо</w:t>
      </w:r>
      <w:r>
        <w:rPr>
          <w:rFonts w:ascii="Times New Roman" w:hAnsi="Times New Roman" w:cs="Times New Roman"/>
          <w:sz w:val="20"/>
          <w:szCs w:val="20"/>
        </w:rPr>
        <w:t>гу</w:t>
      </w:r>
      <w:r w:rsidRPr="00151CB2">
        <w:rPr>
          <w:rFonts w:ascii="Times New Roman" w:hAnsi="Times New Roman" w:cs="Times New Roman"/>
          <w:sz w:val="20"/>
          <w:szCs w:val="20"/>
        </w:rPr>
        <w:t>т быть возвращен</w:t>
      </w:r>
      <w:r>
        <w:rPr>
          <w:rFonts w:ascii="Times New Roman" w:hAnsi="Times New Roman" w:cs="Times New Roman"/>
          <w:sz w:val="20"/>
          <w:szCs w:val="20"/>
        </w:rPr>
        <w:t>ы</w:t>
      </w:r>
      <w:r w:rsidRPr="00151CB2">
        <w:rPr>
          <w:rFonts w:ascii="Times New Roman" w:hAnsi="Times New Roman" w:cs="Times New Roman"/>
          <w:sz w:val="20"/>
          <w:szCs w:val="20"/>
        </w:rPr>
        <w:t xml:space="preserve"> на 1-ый шаг обработки для </w:t>
      </w:r>
      <w:r>
        <w:rPr>
          <w:rFonts w:ascii="Times New Roman" w:hAnsi="Times New Roman" w:cs="Times New Roman"/>
          <w:sz w:val="20"/>
          <w:szCs w:val="20"/>
        </w:rPr>
        <w:t>их</w:t>
      </w:r>
      <w:r w:rsidRPr="00151CB2">
        <w:rPr>
          <w:rFonts w:ascii="Times New Roman" w:hAnsi="Times New Roman" w:cs="Times New Roman"/>
          <w:sz w:val="20"/>
          <w:szCs w:val="20"/>
        </w:rPr>
        <w:t xml:space="preserve"> исправления и повторной передачи на подпись. Если корректировка невозможна, например, из-за системной ошибки, то так</w:t>
      </w:r>
      <w:r>
        <w:rPr>
          <w:rFonts w:ascii="Times New Roman" w:hAnsi="Times New Roman" w:cs="Times New Roman"/>
          <w:sz w:val="20"/>
          <w:szCs w:val="20"/>
        </w:rPr>
        <w:t>ие</w:t>
      </w:r>
      <w:r w:rsidRPr="00151CB2">
        <w:rPr>
          <w:rFonts w:ascii="Times New Roman" w:hAnsi="Times New Roman" w:cs="Times New Roman"/>
          <w:sz w:val="20"/>
          <w:szCs w:val="20"/>
        </w:rPr>
        <w:t xml:space="preserve"> запрос</w:t>
      </w:r>
      <w:r>
        <w:rPr>
          <w:rFonts w:ascii="Times New Roman" w:hAnsi="Times New Roman" w:cs="Times New Roman"/>
          <w:sz w:val="20"/>
          <w:szCs w:val="20"/>
        </w:rPr>
        <w:t>ы</w:t>
      </w:r>
      <w:r w:rsidRPr="00151CB2">
        <w:rPr>
          <w:rFonts w:ascii="Times New Roman" w:hAnsi="Times New Roman" w:cs="Times New Roman"/>
          <w:sz w:val="20"/>
          <w:szCs w:val="20"/>
        </w:rPr>
        <w:t xml:space="preserve"> возвращать</w:t>
      </w:r>
      <w:r w:rsidR="00F857D2">
        <w:rPr>
          <w:rFonts w:ascii="Times New Roman" w:hAnsi="Times New Roman" w:cs="Times New Roman"/>
          <w:sz w:val="20"/>
          <w:szCs w:val="20"/>
        </w:rPr>
        <w:t>ся</w:t>
      </w:r>
      <w:r w:rsidRPr="00151CB2">
        <w:rPr>
          <w:rFonts w:ascii="Times New Roman" w:hAnsi="Times New Roman" w:cs="Times New Roman"/>
          <w:sz w:val="20"/>
          <w:szCs w:val="20"/>
        </w:rPr>
        <w:t xml:space="preserve"> на доработку не </w:t>
      </w:r>
      <w:r>
        <w:rPr>
          <w:rFonts w:ascii="Times New Roman" w:hAnsi="Times New Roman" w:cs="Times New Roman"/>
          <w:sz w:val="20"/>
          <w:szCs w:val="20"/>
        </w:rPr>
        <w:t>должны</w:t>
      </w:r>
      <w:r w:rsidRPr="00151CB2">
        <w:rPr>
          <w:rFonts w:ascii="Times New Roman" w:hAnsi="Times New Roman" w:cs="Times New Roman"/>
          <w:sz w:val="20"/>
          <w:szCs w:val="20"/>
        </w:rPr>
        <w:t xml:space="preserve">, и никакие другие действия </w:t>
      </w:r>
      <w:r>
        <w:rPr>
          <w:rFonts w:ascii="Times New Roman" w:hAnsi="Times New Roman" w:cs="Times New Roman"/>
          <w:sz w:val="20"/>
          <w:szCs w:val="20"/>
        </w:rPr>
        <w:t>с запроса</w:t>
      </w:r>
      <w:r w:rsidRPr="00151CB2">
        <w:rPr>
          <w:rFonts w:ascii="Times New Roman" w:hAnsi="Times New Roman" w:cs="Times New Roman"/>
          <w:sz w:val="20"/>
          <w:szCs w:val="20"/>
        </w:rPr>
        <w:t>м</w:t>
      </w:r>
      <w:r>
        <w:rPr>
          <w:rFonts w:ascii="Times New Roman" w:hAnsi="Times New Roman" w:cs="Times New Roman"/>
          <w:sz w:val="20"/>
          <w:szCs w:val="20"/>
        </w:rPr>
        <w:t>и</w:t>
      </w:r>
      <w:r w:rsidRPr="00151CB2">
        <w:rPr>
          <w:rFonts w:ascii="Times New Roman" w:hAnsi="Times New Roman" w:cs="Times New Roman"/>
          <w:sz w:val="20"/>
          <w:szCs w:val="20"/>
        </w:rPr>
        <w:t xml:space="preserve"> не допускаются.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</w:p>
    <w:p w:rsidR="002763DE" w:rsidRPr="00603C2B" w:rsidRDefault="002763DE" w:rsidP="002763DE">
      <w:pPr>
        <w:spacing w:before="240" w:after="240"/>
        <w:ind w:left="425" w:hanging="425"/>
        <w:rPr>
          <w:rFonts w:ascii="Times New Roman" w:hAnsi="Times New Roman" w:cs="Times New Roman"/>
          <w:b/>
          <w:sz w:val="20"/>
          <w:szCs w:val="20"/>
        </w:rPr>
      </w:pPr>
      <w:r w:rsidRPr="00151CB2">
        <w:rPr>
          <w:rFonts w:ascii="Times New Roman" w:hAnsi="Times New Roman" w:cs="Times New Roman"/>
          <w:b/>
          <w:color w:val="C00000"/>
          <w:sz w:val="20"/>
          <w:szCs w:val="20"/>
        </w:rPr>
        <w:t>►</w:t>
      </w:r>
      <w:r w:rsidRPr="00151CB2">
        <w:rPr>
          <w:rFonts w:ascii="Times New Roman" w:hAnsi="Times New Roman" w:cs="Times New Roman"/>
          <w:b/>
          <w:sz w:val="20"/>
          <w:szCs w:val="20"/>
        </w:rPr>
        <w:tab/>
        <w:t>Система не позволяет повторно подпис</w:t>
      </w:r>
      <w:r>
        <w:rPr>
          <w:rFonts w:ascii="Times New Roman" w:hAnsi="Times New Roman" w:cs="Times New Roman"/>
          <w:b/>
          <w:sz w:val="20"/>
          <w:szCs w:val="20"/>
        </w:rPr>
        <w:t>а</w:t>
      </w:r>
      <w:r w:rsidRPr="00151CB2">
        <w:rPr>
          <w:rFonts w:ascii="Times New Roman" w:hAnsi="Times New Roman" w:cs="Times New Roman"/>
          <w:b/>
          <w:sz w:val="20"/>
          <w:szCs w:val="20"/>
        </w:rPr>
        <w:t>ть запрос</w:t>
      </w:r>
      <w:r>
        <w:rPr>
          <w:rFonts w:ascii="Times New Roman" w:hAnsi="Times New Roman" w:cs="Times New Roman"/>
          <w:b/>
          <w:sz w:val="20"/>
          <w:szCs w:val="20"/>
        </w:rPr>
        <w:t>ы</w:t>
      </w:r>
      <w:r w:rsidRPr="00151CB2">
        <w:rPr>
          <w:rFonts w:ascii="Times New Roman" w:hAnsi="Times New Roman" w:cs="Times New Roman"/>
          <w:b/>
          <w:sz w:val="20"/>
          <w:szCs w:val="20"/>
        </w:rPr>
        <w:t xml:space="preserve"> со статус</w:t>
      </w:r>
      <w:r>
        <w:rPr>
          <w:rFonts w:ascii="Times New Roman" w:hAnsi="Times New Roman" w:cs="Times New Roman"/>
          <w:b/>
          <w:sz w:val="20"/>
          <w:szCs w:val="20"/>
        </w:rPr>
        <w:t>а</w:t>
      </w:r>
      <w:r w:rsidRPr="00151CB2">
        <w:rPr>
          <w:rFonts w:ascii="Times New Roman" w:hAnsi="Times New Roman" w:cs="Times New Roman"/>
          <w:b/>
          <w:sz w:val="20"/>
          <w:szCs w:val="20"/>
        </w:rPr>
        <w:t>м</w:t>
      </w:r>
      <w:r>
        <w:rPr>
          <w:rFonts w:ascii="Times New Roman" w:hAnsi="Times New Roman" w:cs="Times New Roman"/>
          <w:b/>
          <w:sz w:val="20"/>
          <w:szCs w:val="20"/>
        </w:rPr>
        <w:t>и</w:t>
      </w:r>
      <w:r w:rsidRPr="00151CB2">
        <w:rPr>
          <w:rFonts w:ascii="Times New Roman" w:hAnsi="Times New Roman" w:cs="Times New Roman"/>
          <w:b/>
          <w:sz w:val="20"/>
          <w:szCs w:val="20"/>
        </w:rPr>
        <w:t xml:space="preserve"> ERRPROC</w:t>
      </w:r>
      <w:r>
        <w:rPr>
          <w:rFonts w:ascii="Times New Roman" w:hAnsi="Times New Roman" w:cs="Times New Roman"/>
          <w:b/>
          <w:sz w:val="20"/>
          <w:szCs w:val="20"/>
        </w:rPr>
        <w:t xml:space="preserve"> и REFUSEDATE</w:t>
      </w:r>
    </w:p>
    <w:p w:rsidR="002763DE" w:rsidRPr="002763DE" w:rsidRDefault="002763DE" w:rsidP="002763DE">
      <w:pPr>
        <w:pStyle w:val="4"/>
        <w:numPr>
          <w:ilvl w:val="3"/>
          <w:numId w:val="13"/>
        </w:numPr>
        <w:spacing w:before="360" w:after="240"/>
        <w:ind w:left="1701" w:hanging="788"/>
        <w:rPr>
          <w:rFonts w:ascii="Times New Roman" w:hAnsi="Times New Roman" w:cs="Times New Roman"/>
          <w:b/>
          <w:i w:val="0"/>
          <w:color w:val="1F3864" w:themeColor="accent5" w:themeShade="80"/>
          <w:sz w:val="18"/>
          <w:szCs w:val="18"/>
        </w:rPr>
      </w:pPr>
      <w:r w:rsidRPr="00642308">
        <w:rPr>
          <w:rFonts w:ascii="Times New Roman" w:hAnsi="Times New Roman" w:cs="Times New Roman"/>
          <w:b/>
          <w:i w:val="0"/>
          <w:color w:val="1F3864" w:themeColor="accent5" w:themeShade="80"/>
          <w:sz w:val="18"/>
          <w:szCs w:val="18"/>
        </w:rPr>
        <w:t>Возврат запроса на доработку</w:t>
      </w:r>
    </w:p>
    <w:p w:rsidR="002763DE" w:rsidRDefault="002763DE" w:rsidP="002763DE">
      <w:pPr>
        <w:pStyle w:val="a3"/>
        <w:spacing w:before="240" w:after="6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Если запрос со статусом </w:t>
      </w:r>
      <w:r>
        <w:rPr>
          <w:rFonts w:ascii="Times New Roman" w:hAnsi="Times New Roman" w:cs="Times New Roman"/>
          <w:sz w:val="20"/>
          <w:szCs w:val="20"/>
          <w:lang w:val="en-US"/>
        </w:rPr>
        <w:t>CONTROL</w:t>
      </w:r>
      <w:r>
        <w:rPr>
          <w:rFonts w:ascii="Times New Roman" w:hAnsi="Times New Roman" w:cs="Times New Roman"/>
          <w:sz w:val="20"/>
          <w:szCs w:val="20"/>
        </w:rPr>
        <w:t xml:space="preserve"> не прошел визуальный контроль, т.е. были обнаружены ошибки ввода, или при создании операции по подписанному запросу возникла ошибка (статус запроса </w:t>
      </w:r>
      <w:r>
        <w:rPr>
          <w:rFonts w:ascii="Times New Roman" w:hAnsi="Times New Roman" w:cs="Times New Roman"/>
          <w:sz w:val="20"/>
          <w:szCs w:val="20"/>
          <w:lang w:val="en-US"/>
        </w:rPr>
        <w:t>ERRPROC</w:t>
      </w:r>
      <w:r>
        <w:rPr>
          <w:rFonts w:ascii="Times New Roman" w:hAnsi="Times New Roman" w:cs="Times New Roman"/>
          <w:sz w:val="20"/>
          <w:szCs w:val="20"/>
        </w:rPr>
        <w:t>), или запрос был возвращен на доработку с 3-его шага обработки</w:t>
      </w:r>
      <w:r w:rsidRPr="00832A6E">
        <w:rPr>
          <w:rFonts w:ascii="Times New Roman" w:hAnsi="Times New Roman" w:cs="Times New Roman"/>
          <w:sz w:val="20"/>
          <w:szCs w:val="20"/>
        </w:rPr>
        <w:t xml:space="preserve"> (статус </w:t>
      </w:r>
      <w:r>
        <w:rPr>
          <w:rFonts w:ascii="Times New Roman" w:hAnsi="Times New Roman" w:cs="Times New Roman"/>
          <w:sz w:val="20"/>
          <w:szCs w:val="20"/>
        </w:rPr>
        <w:t xml:space="preserve">запроса </w:t>
      </w:r>
      <w:r>
        <w:rPr>
          <w:rFonts w:ascii="Times New Roman" w:hAnsi="Times New Roman" w:cs="Times New Roman"/>
          <w:sz w:val="20"/>
          <w:szCs w:val="20"/>
          <w:lang w:val="en-US"/>
        </w:rPr>
        <w:t>REFUSEDATE</w:t>
      </w:r>
      <w:r w:rsidRPr="00832A6E">
        <w:rPr>
          <w:rFonts w:ascii="Times New Roman" w:hAnsi="Times New Roman" w:cs="Times New Roman"/>
          <w:sz w:val="20"/>
          <w:szCs w:val="20"/>
        </w:rPr>
        <w:t>)</w:t>
      </w:r>
      <w:r>
        <w:rPr>
          <w:rFonts w:ascii="Times New Roman" w:hAnsi="Times New Roman" w:cs="Times New Roman"/>
          <w:sz w:val="20"/>
          <w:szCs w:val="20"/>
        </w:rPr>
        <w:t>, то такие запросы по необходимости и в зависимости от типа ошибки могут быть возвращены на доработку на 1-ый шаг обработки для исправления и повторной передачи на подпись.</w:t>
      </w:r>
    </w:p>
    <w:p w:rsidR="00C32112" w:rsidRDefault="002763DE" w:rsidP="002763DE">
      <w:pPr>
        <w:pStyle w:val="a3"/>
        <w:spacing w:after="24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Для возврата запроса на предыдущий шаг обработки закрываем форму «Подпись бухгалтерской операции </w:t>
      </w:r>
      <w:r>
        <w:rPr>
          <w:rFonts w:ascii="Times New Roman" w:hAnsi="Times New Roman" w:cs="Times New Roman"/>
          <w:sz w:val="20"/>
          <w:szCs w:val="20"/>
          <w:lang w:val="en-US"/>
        </w:rPr>
        <w:t>GL</w:t>
      </w:r>
      <w:r>
        <w:rPr>
          <w:rFonts w:ascii="Times New Roman" w:hAnsi="Times New Roman" w:cs="Times New Roman"/>
          <w:sz w:val="20"/>
          <w:szCs w:val="20"/>
        </w:rPr>
        <w:t>», если она была открыта, и нажимаем кнопку «Вернуть на доработку».</w:t>
      </w:r>
    </w:p>
    <w:p w:rsidR="00C32112" w:rsidRDefault="00C32112" w:rsidP="00C32112">
      <w:pPr>
        <w:pStyle w:val="a3"/>
        <w:spacing w:before="240" w:after="240"/>
        <w:ind w:left="0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 w:rsidRPr="0060353B">
        <w:rPr>
          <w:rFonts w:ascii="Times New Roman" w:hAnsi="Times New Roman" w:cs="Times New Roman"/>
          <w:noProof/>
          <w:sz w:val="20"/>
          <w:szCs w:val="20"/>
          <w:lang w:eastAsia="ru-RU"/>
        </w:rPr>
        <w:lastRenderedPageBreak/>
        <w:drawing>
          <wp:inline distT="0" distB="0" distL="0" distR="0" wp14:anchorId="03C1F3DD" wp14:editId="42B5249A">
            <wp:extent cx="3484800" cy="867600"/>
            <wp:effectExtent l="0" t="0" r="1905" b="889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84800" cy="8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112" w:rsidRDefault="002763DE" w:rsidP="002763DE">
      <w:pPr>
        <w:pStyle w:val="a3"/>
        <w:spacing w:before="240" w:after="36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Открывается форма «Возврат бухгалтерской операции </w:t>
      </w:r>
      <w:r>
        <w:rPr>
          <w:rFonts w:ascii="Times New Roman" w:hAnsi="Times New Roman" w:cs="Times New Roman"/>
          <w:sz w:val="20"/>
          <w:szCs w:val="20"/>
          <w:lang w:val="en-US"/>
        </w:rPr>
        <w:t>GL</w:t>
      </w:r>
      <w:r>
        <w:rPr>
          <w:rFonts w:ascii="Times New Roman" w:hAnsi="Times New Roman" w:cs="Times New Roman"/>
          <w:sz w:val="20"/>
          <w:szCs w:val="20"/>
        </w:rPr>
        <w:t xml:space="preserve"> на доработку», в которой доступны только кнопки «Вернуть на доработку» и «Закрыть», необходимые соответственно для осуществления возврата запроса на доработку и отказа от выполнения операции возврата.</w:t>
      </w:r>
    </w:p>
    <w:p w:rsidR="00C32112" w:rsidRDefault="00C32112" w:rsidP="00C32112">
      <w:pPr>
        <w:pStyle w:val="a3"/>
        <w:spacing w:before="240" w:after="240"/>
        <w:ind w:left="0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 w:rsidRPr="009D155C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3A49EE14" wp14:editId="413F4FB4">
            <wp:extent cx="2828925" cy="303213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40021" cy="304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112" w:rsidRDefault="00C32112" w:rsidP="00C32112">
      <w:pPr>
        <w:pStyle w:val="a3"/>
        <w:spacing w:before="240" w:after="240"/>
        <w:ind w:left="0" w:firstLine="426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После нажатия кнопки «Вернуть на доработку» появляется запрос пользователю на ввод причины возврата. </w:t>
      </w:r>
    </w:p>
    <w:p w:rsidR="00C32112" w:rsidRDefault="00C32112" w:rsidP="00C32112">
      <w:pPr>
        <w:pStyle w:val="a3"/>
        <w:spacing w:before="240" w:after="240"/>
        <w:ind w:left="0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 w:rsidRPr="00864540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34E18F72" wp14:editId="4C48E733">
            <wp:extent cx="4737600" cy="3016800"/>
            <wp:effectExtent l="0" t="0" r="635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37600" cy="30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3DE" w:rsidRDefault="002763DE" w:rsidP="002763DE">
      <w:pPr>
        <w:spacing w:before="360" w:after="240"/>
        <w:ind w:left="425" w:hanging="425"/>
        <w:rPr>
          <w:rFonts w:ascii="Times New Roman" w:hAnsi="Times New Roman" w:cs="Times New Roman"/>
          <w:b/>
          <w:sz w:val="20"/>
          <w:szCs w:val="20"/>
        </w:rPr>
      </w:pPr>
      <w:r w:rsidRPr="00395FDF">
        <w:rPr>
          <w:rFonts w:ascii="Times New Roman" w:hAnsi="Times New Roman" w:cs="Times New Roman"/>
          <w:b/>
          <w:color w:val="C00000"/>
          <w:sz w:val="20"/>
          <w:szCs w:val="20"/>
        </w:rPr>
        <w:t>►</w:t>
      </w:r>
      <w:r w:rsidRPr="00395FDF">
        <w:rPr>
          <w:rFonts w:ascii="Times New Roman" w:hAnsi="Times New Roman" w:cs="Times New Roman"/>
          <w:b/>
          <w:sz w:val="20"/>
          <w:szCs w:val="20"/>
        </w:rPr>
        <w:tab/>
      </w:r>
      <w:r w:rsidRPr="00736A4A">
        <w:rPr>
          <w:rFonts w:ascii="Times New Roman" w:hAnsi="Times New Roman" w:cs="Times New Roman"/>
          <w:b/>
          <w:sz w:val="20"/>
          <w:szCs w:val="20"/>
        </w:rPr>
        <w:t>Не допускается возврат запроса на доработку без описания причины возврата</w:t>
      </w:r>
    </w:p>
    <w:p w:rsidR="002763DE" w:rsidRPr="00832A6E" w:rsidRDefault="002763DE" w:rsidP="002763DE">
      <w:pPr>
        <w:pStyle w:val="a3"/>
        <w:spacing w:before="240" w:after="240"/>
        <w:ind w:left="0" w:firstLine="426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 w:rsidRPr="00E92456">
        <w:rPr>
          <w:rFonts w:ascii="Times New Roman" w:hAnsi="Times New Roman" w:cs="Times New Roman"/>
          <w:sz w:val="20"/>
          <w:szCs w:val="20"/>
        </w:rPr>
        <w:t xml:space="preserve">После нажатия кнопки «Сохранить» форма закрывается и запрос </w:t>
      </w:r>
      <w:r>
        <w:rPr>
          <w:rFonts w:ascii="Times New Roman" w:hAnsi="Times New Roman" w:cs="Times New Roman"/>
          <w:sz w:val="20"/>
          <w:szCs w:val="20"/>
        </w:rPr>
        <w:t>переходит на предыдущий шаг обработки со статусом</w:t>
      </w:r>
      <w:r w:rsidRPr="00E92456">
        <w:rPr>
          <w:rFonts w:ascii="Times New Roman" w:hAnsi="Times New Roman" w:cs="Times New Roman"/>
          <w:sz w:val="20"/>
          <w:szCs w:val="20"/>
        </w:rPr>
        <w:t xml:space="preserve"> REFUSE</w:t>
      </w:r>
      <w:r>
        <w:rPr>
          <w:rFonts w:ascii="Times New Roman" w:hAnsi="Times New Roman" w:cs="Times New Roman"/>
          <w:sz w:val="20"/>
          <w:szCs w:val="20"/>
        </w:rPr>
        <w:t>.</w:t>
      </w:r>
      <w:r w:rsidRPr="00E92456">
        <w:rPr>
          <w:rFonts w:ascii="Times New Roman" w:hAnsi="Times New Roman" w:cs="Times New Roman"/>
          <w:sz w:val="20"/>
          <w:szCs w:val="20"/>
        </w:rPr>
        <w:t xml:space="preserve"> </w:t>
      </w:r>
    </w:p>
    <w:p w:rsidR="00BC2FDE" w:rsidRPr="00511358" w:rsidRDefault="00BC2FDE" w:rsidP="00176BDB">
      <w:pPr>
        <w:pStyle w:val="3"/>
        <w:numPr>
          <w:ilvl w:val="2"/>
          <w:numId w:val="13"/>
        </w:numPr>
        <w:spacing w:before="360" w:after="360"/>
        <w:ind w:left="1134" w:hanging="646"/>
        <w:rPr>
          <w:rFonts w:ascii="Times New Roman" w:hAnsi="Times New Roman" w:cs="Times New Roman"/>
          <w:b/>
          <w:color w:val="2F5496" w:themeColor="accent5" w:themeShade="BF"/>
          <w:sz w:val="20"/>
          <w:szCs w:val="20"/>
        </w:rPr>
      </w:pPr>
      <w:bookmarkStart w:id="13" w:name="_Toc456273678"/>
      <w:r w:rsidRPr="00511358">
        <w:rPr>
          <w:rFonts w:ascii="Times New Roman" w:hAnsi="Times New Roman" w:cs="Times New Roman"/>
          <w:b/>
          <w:color w:val="2F5496" w:themeColor="accent5" w:themeShade="BF"/>
          <w:sz w:val="20"/>
          <w:szCs w:val="20"/>
        </w:rPr>
        <w:lastRenderedPageBreak/>
        <w:t>Подтверждение даты запроса на создание операции</w:t>
      </w:r>
      <w:bookmarkEnd w:id="13"/>
    </w:p>
    <w:p w:rsidR="009E7BC7" w:rsidRPr="00642308" w:rsidRDefault="009E7BC7" w:rsidP="009E7BC7">
      <w:pPr>
        <w:pStyle w:val="4"/>
        <w:numPr>
          <w:ilvl w:val="3"/>
          <w:numId w:val="13"/>
        </w:numPr>
        <w:spacing w:before="360" w:after="240"/>
        <w:ind w:left="1701" w:hanging="788"/>
        <w:rPr>
          <w:rFonts w:ascii="Times New Roman" w:hAnsi="Times New Roman" w:cs="Times New Roman"/>
          <w:b/>
          <w:i w:val="0"/>
          <w:color w:val="1F3864" w:themeColor="accent5" w:themeShade="80"/>
          <w:sz w:val="18"/>
          <w:szCs w:val="18"/>
        </w:rPr>
      </w:pPr>
      <w:r w:rsidRPr="00642308">
        <w:rPr>
          <w:rFonts w:ascii="Times New Roman" w:hAnsi="Times New Roman" w:cs="Times New Roman"/>
          <w:b/>
          <w:i w:val="0"/>
          <w:color w:val="1F3864" w:themeColor="accent5" w:themeShade="80"/>
          <w:sz w:val="18"/>
          <w:szCs w:val="18"/>
        </w:rPr>
        <w:t xml:space="preserve">Выбор шага </w:t>
      </w:r>
      <w:r>
        <w:rPr>
          <w:rFonts w:ascii="Times New Roman" w:hAnsi="Times New Roman" w:cs="Times New Roman"/>
          <w:b/>
          <w:i w:val="0"/>
          <w:color w:val="1F3864" w:themeColor="accent5" w:themeShade="80"/>
          <w:sz w:val="18"/>
          <w:szCs w:val="18"/>
        </w:rPr>
        <w:t>подтверждения даты</w:t>
      </w:r>
    </w:p>
    <w:p w:rsidR="00176BDB" w:rsidRPr="00DE3E77" w:rsidRDefault="002E7C46" w:rsidP="00176BDB">
      <w:pPr>
        <w:pStyle w:val="a3"/>
        <w:spacing w:after="24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В форме «Ввод и авторизация операций» нажимаем кнопку «Выбор шага обработки» и в открывшейся форме </w:t>
      </w:r>
      <w:r w:rsidR="00176BDB">
        <w:rPr>
          <w:rFonts w:ascii="Times New Roman" w:hAnsi="Times New Roman" w:cs="Times New Roman"/>
          <w:sz w:val="20"/>
          <w:szCs w:val="20"/>
        </w:rPr>
        <w:t xml:space="preserve">из выпадающего списка поля «Шаг обработки» </w:t>
      </w:r>
      <w:r>
        <w:rPr>
          <w:rFonts w:ascii="Times New Roman" w:hAnsi="Times New Roman" w:cs="Times New Roman"/>
          <w:sz w:val="20"/>
          <w:szCs w:val="20"/>
        </w:rPr>
        <w:t>выбираем</w:t>
      </w:r>
      <w:r w:rsidRPr="00176BDB">
        <w:rPr>
          <w:rFonts w:ascii="Times New Roman" w:hAnsi="Times New Roman" w:cs="Times New Roman"/>
          <w:sz w:val="20"/>
          <w:szCs w:val="20"/>
        </w:rPr>
        <w:t xml:space="preserve"> </w:t>
      </w:r>
      <w:r w:rsidR="00176BDB">
        <w:rPr>
          <w:rFonts w:ascii="Times New Roman" w:hAnsi="Times New Roman" w:cs="Times New Roman"/>
          <w:sz w:val="20"/>
          <w:szCs w:val="20"/>
        </w:rPr>
        <w:t xml:space="preserve">шаг «Подтверждение даты». </w:t>
      </w:r>
    </w:p>
    <w:p w:rsidR="002B1E93" w:rsidRDefault="00D66A43" w:rsidP="00D66A43">
      <w:pPr>
        <w:pStyle w:val="a3"/>
        <w:spacing w:before="240" w:after="240"/>
        <w:ind w:left="0"/>
        <w:contextualSpacing w:val="0"/>
        <w:rPr>
          <w:rFonts w:ascii="Times New Roman" w:hAnsi="Times New Roman" w:cs="Times New Roman"/>
          <w:sz w:val="20"/>
          <w:szCs w:val="20"/>
        </w:rPr>
      </w:pPr>
      <w:r w:rsidRPr="00D66A43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0A71D267" wp14:editId="4C4B33D0">
            <wp:extent cx="1666875" cy="1022432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75130" cy="102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BC7" w:rsidRPr="00C63709" w:rsidRDefault="009E7BC7" w:rsidP="009E7BC7">
      <w:pPr>
        <w:pStyle w:val="4"/>
        <w:numPr>
          <w:ilvl w:val="3"/>
          <w:numId w:val="13"/>
        </w:numPr>
        <w:spacing w:before="360" w:after="240"/>
        <w:ind w:left="1701" w:hanging="788"/>
        <w:rPr>
          <w:rFonts w:ascii="Times New Roman" w:hAnsi="Times New Roman" w:cs="Times New Roman"/>
          <w:b/>
          <w:i w:val="0"/>
          <w:color w:val="1F3864" w:themeColor="accent5" w:themeShade="80"/>
          <w:sz w:val="18"/>
          <w:szCs w:val="18"/>
        </w:rPr>
      </w:pPr>
      <w:r>
        <w:rPr>
          <w:rFonts w:ascii="Times New Roman" w:hAnsi="Times New Roman" w:cs="Times New Roman"/>
          <w:b/>
          <w:i w:val="0"/>
          <w:color w:val="1F3864" w:themeColor="accent5" w:themeShade="80"/>
          <w:sz w:val="18"/>
          <w:szCs w:val="18"/>
        </w:rPr>
        <w:t>Визуальный контроль реквизитов операции</w:t>
      </w:r>
    </w:p>
    <w:p w:rsidR="00194DCB" w:rsidRDefault="002E7C46" w:rsidP="00176BDB">
      <w:pPr>
        <w:pStyle w:val="a3"/>
        <w:spacing w:before="240" w:after="240"/>
        <w:ind w:left="0" w:firstLine="426"/>
        <w:contextualSpacing w:val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Находим</w:t>
      </w:r>
      <w:r w:rsidR="00176BDB">
        <w:rPr>
          <w:rFonts w:ascii="Times New Roman" w:hAnsi="Times New Roman" w:cs="Times New Roman"/>
          <w:sz w:val="20"/>
          <w:szCs w:val="20"/>
        </w:rPr>
        <w:t xml:space="preserve"> из списка запросов, ожидающих подтверждение даты, нужный </w:t>
      </w:r>
      <w:r>
        <w:rPr>
          <w:rFonts w:ascii="Times New Roman" w:hAnsi="Times New Roman" w:cs="Times New Roman"/>
          <w:sz w:val="20"/>
          <w:szCs w:val="20"/>
        </w:rPr>
        <w:t xml:space="preserve">нам </w:t>
      </w:r>
      <w:r w:rsidR="00176BDB">
        <w:rPr>
          <w:rFonts w:ascii="Times New Roman" w:hAnsi="Times New Roman" w:cs="Times New Roman"/>
          <w:sz w:val="20"/>
          <w:szCs w:val="20"/>
        </w:rPr>
        <w:t>запрос</w:t>
      </w:r>
      <w:r w:rsidR="00EF44D7">
        <w:rPr>
          <w:rFonts w:ascii="Times New Roman" w:hAnsi="Times New Roman" w:cs="Times New Roman"/>
          <w:sz w:val="20"/>
          <w:szCs w:val="20"/>
        </w:rPr>
        <w:t xml:space="preserve"> и нажимаем кнопку «Подтвердить дату».</w:t>
      </w:r>
    </w:p>
    <w:p w:rsidR="00194DCB" w:rsidRDefault="00194DCB" w:rsidP="00D66A43">
      <w:pPr>
        <w:pStyle w:val="a3"/>
        <w:spacing w:before="240" w:after="240"/>
        <w:ind w:left="0"/>
        <w:contextualSpacing w:val="0"/>
        <w:rPr>
          <w:rFonts w:ascii="Times New Roman" w:hAnsi="Times New Roman" w:cs="Times New Roman"/>
          <w:sz w:val="20"/>
          <w:szCs w:val="20"/>
        </w:rPr>
      </w:pPr>
      <w:r w:rsidRPr="00194DCB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5F60278D" wp14:editId="39CB0BE8">
            <wp:extent cx="4604951" cy="1125409"/>
            <wp:effectExtent l="0" t="0" r="571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24292" cy="113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0B5" w:rsidRPr="00655F21" w:rsidRDefault="004C40B5" w:rsidP="004C40B5">
      <w:pPr>
        <w:pStyle w:val="a3"/>
        <w:keepNext/>
        <w:spacing w:before="240" w:after="24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В нижней части экрана появляется название </w:t>
      </w:r>
      <w:r w:rsidRPr="00655F21">
        <w:rPr>
          <w:rFonts w:ascii="Times New Roman" w:hAnsi="Times New Roman" w:cs="Times New Roman"/>
          <w:sz w:val="20"/>
          <w:szCs w:val="20"/>
        </w:rPr>
        <w:t xml:space="preserve">выбранного </w:t>
      </w:r>
      <w:r>
        <w:rPr>
          <w:rFonts w:ascii="Times New Roman" w:hAnsi="Times New Roman" w:cs="Times New Roman"/>
          <w:sz w:val="20"/>
          <w:szCs w:val="20"/>
        </w:rPr>
        <w:t>шага</w:t>
      </w:r>
      <w:r w:rsidRPr="00655F21">
        <w:rPr>
          <w:rFonts w:ascii="Times New Roman" w:hAnsi="Times New Roman" w:cs="Times New Roman"/>
          <w:sz w:val="20"/>
          <w:szCs w:val="20"/>
        </w:rPr>
        <w:t>:</w:t>
      </w:r>
      <w:r w:rsidR="00EF44D7">
        <w:rPr>
          <w:rFonts w:ascii="Times New Roman" w:hAnsi="Times New Roman" w:cs="Times New Roman"/>
          <w:sz w:val="20"/>
          <w:szCs w:val="20"/>
        </w:rPr>
        <w:t xml:space="preserve"> «Подтверждение даты»</w:t>
      </w:r>
    </w:p>
    <w:p w:rsidR="004C40B5" w:rsidRDefault="004C40B5" w:rsidP="00D66A43">
      <w:pPr>
        <w:pStyle w:val="a3"/>
        <w:spacing w:before="240" w:after="240"/>
        <w:ind w:left="0"/>
        <w:contextualSpacing w:val="0"/>
        <w:rPr>
          <w:rFonts w:ascii="Times New Roman" w:hAnsi="Times New Roman" w:cs="Times New Roman"/>
          <w:sz w:val="20"/>
          <w:szCs w:val="20"/>
        </w:rPr>
      </w:pPr>
      <w:r w:rsidRPr="004C40B5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2FDC69AD" wp14:editId="5745C0D1">
            <wp:extent cx="4604385" cy="911432"/>
            <wp:effectExtent l="0" t="0" r="5715" b="317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34354" cy="91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415" w:rsidRDefault="00DE6BE1" w:rsidP="00EF3415">
      <w:pPr>
        <w:pStyle w:val="a3"/>
        <w:spacing w:before="360" w:after="6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О</w:t>
      </w:r>
      <w:r w:rsidR="00332BF4">
        <w:rPr>
          <w:rFonts w:ascii="Times New Roman" w:hAnsi="Times New Roman" w:cs="Times New Roman"/>
          <w:sz w:val="20"/>
          <w:szCs w:val="20"/>
        </w:rPr>
        <w:t xml:space="preserve">ткрывается форма «Подтверждение даты бухгалтерской операции </w:t>
      </w:r>
      <w:r w:rsidR="00332BF4">
        <w:rPr>
          <w:rFonts w:ascii="Times New Roman" w:hAnsi="Times New Roman" w:cs="Times New Roman"/>
          <w:sz w:val="20"/>
          <w:szCs w:val="20"/>
          <w:lang w:val="en-US"/>
        </w:rPr>
        <w:t>GL</w:t>
      </w:r>
      <w:r w:rsidR="00332BF4">
        <w:rPr>
          <w:rFonts w:ascii="Times New Roman" w:hAnsi="Times New Roman" w:cs="Times New Roman"/>
          <w:sz w:val="20"/>
          <w:szCs w:val="20"/>
        </w:rPr>
        <w:t>»</w:t>
      </w:r>
      <w:r w:rsidR="00042C78">
        <w:rPr>
          <w:rFonts w:ascii="Times New Roman" w:hAnsi="Times New Roman" w:cs="Times New Roman"/>
          <w:sz w:val="20"/>
          <w:szCs w:val="20"/>
        </w:rPr>
        <w:t xml:space="preserve">, в которой доступны только кнопки «Подтвердить», «Отказать» и «Закрыть». </w:t>
      </w:r>
    </w:p>
    <w:p w:rsidR="00306093" w:rsidRDefault="00306093" w:rsidP="00306093">
      <w:pPr>
        <w:pStyle w:val="a3"/>
        <w:spacing w:before="360" w:after="360"/>
        <w:ind w:left="0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 w:rsidRPr="00194DCB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137F1A4D" wp14:editId="0E20B140">
            <wp:extent cx="4280170" cy="2725533"/>
            <wp:effectExtent l="0" t="0" r="635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89015" cy="27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415" w:rsidRDefault="00EF3415" w:rsidP="00EF3415">
      <w:pPr>
        <w:pStyle w:val="a3"/>
        <w:spacing w:before="360" w:after="6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 xml:space="preserve">Проверяем реквизиты операции и при обнаружении ошибки ввода закрываем форму по кнопке «Закрыть» для дальнейшей передачи запроса на доработку на предыдущий шаг обработки. </w:t>
      </w:r>
    </w:p>
    <w:p w:rsidR="009E7BC7" w:rsidRPr="00642308" w:rsidRDefault="009E7BC7" w:rsidP="009E7BC7">
      <w:pPr>
        <w:pStyle w:val="4"/>
        <w:numPr>
          <w:ilvl w:val="3"/>
          <w:numId w:val="13"/>
        </w:numPr>
        <w:spacing w:before="360" w:after="240"/>
        <w:ind w:left="1701" w:hanging="788"/>
        <w:rPr>
          <w:rFonts w:ascii="Times New Roman" w:hAnsi="Times New Roman" w:cs="Times New Roman"/>
          <w:b/>
          <w:i w:val="0"/>
          <w:color w:val="1F3864" w:themeColor="accent5" w:themeShade="80"/>
          <w:sz w:val="18"/>
          <w:szCs w:val="18"/>
        </w:rPr>
      </w:pPr>
      <w:r w:rsidRPr="009E7BC7">
        <w:rPr>
          <w:rFonts w:ascii="Times New Roman" w:hAnsi="Times New Roman" w:cs="Times New Roman"/>
          <w:b/>
          <w:i w:val="0"/>
          <w:color w:val="1F3864" w:themeColor="accent5" w:themeShade="80"/>
          <w:sz w:val="18"/>
          <w:szCs w:val="18"/>
        </w:rPr>
        <w:t>П</w:t>
      </w:r>
      <w:r>
        <w:rPr>
          <w:rFonts w:ascii="Times New Roman" w:hAnsi="Times New Roman" w:cs="Times New Roman"/>
          <w:b/>
          <w:i w:val="0"/>
          <w:color w:val="1F3864" w:themeColor="accent5" w:themeShade="80"/>
          <w:sz w:val="18"/>
          <w:szCs w:val="18"/>
        </w:rPr>
        <w:t>одтверждение даты</w:t>
      </w:r>
    </w:p>
    <w:p w:rsidR="00EF3415" w:rsidRPr="00EF3415" w:rsidRDefault="00EF3415" w:rsidP="00EF3415">
      <w:pPr>
        <w:pStyle w:val="a3"/>
        <w:spacing w:after="12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После успешной проверки реквизитов операции и определении возможности выполнения проводки операции в прошлую дату нажимаем кнопку</w:t>
      </w:r>
      <w:r w:rsidRPr="00EF3415">
        <w:rPr>
          <w:rFonts w:ascii="Times New Roman" w:hAnsi="Times New Roman" w:cs="Times New Roman"/>
          <w:sz w:val="20"/>
          <w:szCs w:val="20"/>
        </w:rPr>
        <w:t>:</w:t>
      </w:r>
    </w:p>
    <w:p w:rsidR="00EF3415" w:rsidRDefault="00EF3415" w:rsidP="00EF3415">
      <w:pPr>
        <w:pStyle w:val="a3"/>
        <w:numPr>
          <w:ilvl w:val="0"/>
          <w:numId w:val="39"/>
        </w:numPr>
        <w:spacing w:after="0"/>
        <w:ind w:left="1196" w:hanging="357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«Подтвердить» для подтверждения указанной в запросе архивной даты проводки или</w:t>
      </w:r>
    </w:p>
    <w:p w:rsidR="00EF3415" w:rsidRDefault="00EF3415" w:rsidP="0008327E">
      <w:pPr>
        <w:pStyle w:val="a3"/>
        <w:numPr>
          <w:ilvl w:val="0"/>
          <w:numId w:val="39"/>
        </w:numPr>
        <w:spacing w:after="120"/>
        <w:ind w:left="1196" w:hanging="357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«Отказать» для выполнения проводки в текущем операционном дне</w:t>
      </w:r>
      <w:r w:rsidRPr="00EF3415">
        <w:rPr>
          <w:rFonts w:ascii="Times New Roman" w:hAnsi="Times New Roman" w:cs="Times New Roman"/>
          <w:sz w:val="20"/>
          <w:szCs w:val="20"/>
        </w:rPr>
        <w:t>.</w:t>
      </w:r>
    </w:p>
    <w:p w:rsidR="00F857D2" w:rsidRDefault="009E7BC7" w:rsidP="00F857D2">
      <w:pPr>
        <w:pStyle w:val="a3"/>
        <w:spacing w:after="6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По данным кнопкам запускается процедура создания операции и формирования проводок по ней. При успешном ее завершении запрос</w:t>
      </w:r>
      <w:r w:rsidR="00F857D2">
        <w:rPr>
          <w:rFonts w:ascii="Times New Roman" w:hAnsi="Times New Roman" w:cs="Times New Roman"/>
          <w:sz w:val="20"/>
          <w:szCs w:val="20"/>
        </w:rPr>
        <w:t xml:space="preserve"> становится обработанным со статусом </w:t>
      </w:r>
      <w:r w:rsidR="00F857D2">
        <w:rPr>
          <w:rFonts w:ascii="Times New Roman" w:hAnsi="Times New Roman" w:cs="Times New Roman"/>
          <w:sz w:val="20"/>
          <w:szCs w:val="20"/>
          <w:lang w:val="en-US"/>
        </w:rPr>
        <w:t>COMPLETED</w:t>
      </w:r>
      <w:r w:rsidR="00F857D2">
        <w:rPr>
          <w:rFonts w:ascii="Times New Roman" w:hAnsi="Times New Roman" w:cs="Times New Roman"/>
          <w:sz w:val="20"/>
          <w:szCs w:val="20"/>
        </w:rPr>
        <w:t xml:space="preserve"> и исключ</w:t>
      </w:r>
      <w:r w:rsidR="00874378">
        <w:rPr>
          <w:rFonts w:ascii="Times New Roman" w:hAnsi="Times New Roman" w:cs="Times New Roman"/>
          <w:sz w:val="20"/>
          <w:szCs w:val="20"/>
        </w:rPr>
        <w:t>енным</w:t>
      </w:r>
      <w:r w:rsidR="00F857D2">
        <w:rPr>
          <w:rFonts w:ascii="Times New Roman" w:hAnsi="Times New Roman" w:cs="Times New Roman"/>
          <w:sz w:val="20"/>
          <w:szCs w:val="20"/>
        </w:rPr>
        <w:t xml:space="preserve"> из списка видимых на 3-ем шаге запросов</w:t>
      </w:r>
      <w:r w:rsidR="00F857D2" w:rsidRPr="00BB2079">
        <w:rPr>
          <w:rFonts w:ascii="Times New Roman" w:hAnsi="Times New Roman" w:cs="Times New Roman"/>
          <w:sz w:val="20"/>
          <w:szCs w:val="20"/>
        </w:rPr>
        <w:t xml:space="preserve">. </w:t>
      </w:r>
    </w:p>
    <w:p w:rsidR="00F74A95" w:rsidRDefault="00F74A95" w:rsidP="00F74A95">
      <w:pPr>
        <w:spacing w:before="360" w:after="240"/>
        <w:ind w:left="425" w:hanging="425"/>
        <w:rPr>
          <w:rFonts w:ascii="Times New Roman" w:hAnsi="Times New Roman" w:cs="Times New Roman"/>
          <w:b/>
          <w:sz w:val="20"/>
          <w:szCs w:val="20"/>
        </w:rPr>
      </w:pPr>
      <w:r w:rsidRPr="00395FDF">
        <w:rPr>
          <w:rFonts w:ascii="Times New Roman" w:hAnsi="Times New Roman" w:cs="Times New Roman"/>
          <w:b/>
          <w:color w:val="C00000"/>
          <w:sz w:val="20"/>
          <w:szCs w:val="20"/>
        </w:rPr>
        <w:t>►</w:t>
      </w:r>
      <w:r w:rsidRPr="00395FDF">
        <w:rPr>
          <w:rFonts w:ascii="Times New Roman" w:hAnsi="Times New Roman" w:cs="Times New Roman"/>
          <w:b/>
          <w:sz w:val="20"/>
          <w:szCs w:val="20"/>
        </w:rPr>
        <w:tab/>
      </w:r>
      <w:r w:rsidR="00222F8D">
        <w:rPr>
          <w:rFonts w:ascii="Times New Roman" w:hAnsi="Times New Roman" w:cs="Times New Roman"/>
          <w:b/>
          <w:sz w:val="20"/>
          <w:szCs w:val="20"/>
        </w:rPr>
        <w:t>З</w:t>
      </w:r>
      <w:r>
        <w:rPr>
          <w:rFonts w:ascii="Times New Roman" w:hAnsi="Times New Roman" w:cs="Times New Roman"/>
          <w:b/>
          <w:sz w:val="20"/>
          <w:szCs w:val="20"/>
        </w:rPr>
        <w:t>апрос</w:t>
      </w:r>
      <w:r w:rsidR="00222F8D">
        <w:rPr>
          <w:rFonts w:ascii="Times New Roman" w:hAnsi="Times New Roman" w:cs="Times New Roman"/>
          <w:b/>
          <w:sz w:val="20"/>
          <w:szCs w:val="20"/>
        </w:rPr>
        <w:t>ы</w:t>
      </w:r>
      <w:r w:rsidR="004330D3" w:rsidRPr="004330D3">
        <w:rPr>
          <w:rFonts w:ascii="Times New Roman" w:hAnsi="Times New Roman" w:cs="Times New Roman"/>
          <w:b/>
          <w:sz w:val="20"/>
          <w:szCs w:val="20"/>
        </w:rPr>
        <w:t xml:space="preserve">, оставленные без подтверждения даты проводки, </w:t>
      </w:r>
      <w:r w:rsidR="00222F8D">
        <w:rPr>
          <w:rFonts w:ascii="Times New Roman" w:hAnsi="Times New Roman" w:cs="Times New Roman"/>
          <w:b/>
          <w:sz w:val="20"/>
          <w:szCs w:val="20"/>
        </w:rPr>
        <w:t xml:space="preserve">обрабатываются </w:t>
      </w:r>
      <w:r w:rsidR="004330D3" w:rsidRPr="004330D3">
        <w:rPr>
          <w:rFonts w:ascii="Times New Roman" w:hAnsi="Times New Roman" w:cs="Times New Roman"/>
          <w:b/>
          <w:sz w:val="20"/>
          <w:szCs w:val="20"/>
        </w:rPr>
        <w:t>автоматически в конце дня</w:t>
      </w:r>
      <w:r w:rsidR="004330D3">
        <w:rPr>
          <w:rFonts w:ascii="Times New Roman" w:hAnsi="Times New Roman" w:cs="Times New Roman"/>
          <w:b/>
          <w:sz w:val="20"/>
          <w:szCs w:val="20"/>
        </w:rPr>
        <w:t xml:space="preserve"> (</w:t>
      </w:r>
      <w:r w:rsidR="00222F8D">
        <w:rPr>
          <w:rFonts w:ascii="Times New Roman" w:hAnsi="Times New Roman" w:cs="Times New Roman"/>
          <w:b/>
          <w:sz w:val="20"/>
          <w:szCs w:val="20"/>
        </w:rPr>
        <w:t>п</w:t>
      </w:r>
      <w:r w:rsidR="004330D3">
        <w:rPr>
          <w:rFonts w:ascii="Times New Roman" w:hAnsi="Times New Roman" w:cs="Times New Roman"/>
          <w:b/>
          <w:sz w:val="20"/>
          <w:szCs w:val="20"/>
        </w:rPr>
        <w:t>е</w:t>
      </w:r>
      <w:r w:rsidR="00222F8D">
        <w:rPr>
          <w:rFonts w:ascii="Times New Roman" w:hAnsi="Times New Roman" w:cs="Times New Roman"/>
          <w:b/>
          <w:sz w:val="20"/>
          <w:szCs w:val="20"/>
        </w:rPr>
        <w:t>р</w:t>
      </w:r>
      <w:r w:rsidR="004330D3">
        <w:rPr>
          <w:rFonts w:ascii="Times New Roman" w:hAnsi="Times New Roman" w:cs="Times New Roman"/>
          <w:b/>
          <w:sz w:val="20"/>
          <w:szCs w:val="20"/>
        </w:rPr>
        <w:t>ед</w:t>
      </w:r>
      <w:r w:rsidR="00222F8D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="004330D3">
        <w:rPr>
          <w:rFonts w:ascii="Times New Roman" w:hAnsi="Times New Roman" w:cs="Times New Roman"/>
          <w:b/>
          <w:sz w:val="20"/>
          <w:szCs w:val="20"/>
        </w:rPr>
        <w:t xml:space="preserve">его </w:t>
      </w:r>
      <w:r w:rsidR="00222F8D">
        <w:rPr>
          <w:rFonts w:ascii="Times New Roman" w:hAnsi="Times New Roman" w:cs="Times New Roman"/>
          <w:b/>
          <w:sz w:val="20"/>
          <w:szCs w:val="20"/>
        </w:rPr>
        <w:t>закрыти</w:t>
      </w:r>
      <w:r w:rsidR="004330D3">
        <w:rPr>
          <w:rFonts w:ascii="Times New Roman" w:hAnsi="Times New Roman" w:cs="Times New Roman"/>
          <w:b/>
          <w:sz w:val="20"/>
          <w:szCs w:val="20"/>
        </w:rPr>
        <w:t>ем)</w:t>
      </w:r>
      <w:r w:rsidR="00222F8D">
        <w:rPr>
          <w:rFonts w:ascii="Times New Roman" w:hAnsi="Times New Roman" w:cs="Times New Roman"/>
          <w:b/>
          <w:sz w:val="20"/>
          <w:szCs w:val="20"/>
        </w:rPr>
        <w:t xml:space="preserve"> с </w:t>
      </w:r>
      <w:r>
        <w:rPr>
          <w:rFonts w:ascii="Times New Roman" w:hAnsi="Times New Roman" w:cs="Times New Roman"/>
          <w:b/>
          <w:sz w:val="20"/>
          <w:szCs w:val="20"/>
        </w:rPr>
        <w:t>созда</w:t>
      </w:r>
      <w:r w:rsidR="00222F8D">
        <w:rPr>
          <w:rFonts w:ascii="Times New Roman" w:hAnsi="Times New Roman" w:cs="Times New Roman"/>
          <w:b/>
          <w:sz w:val="20"/>
          <w:szCs w:val="20"/>
        </w:rPr>
        <w:t>нием</w:t>
      </w:r>
      <w:r>
        <w:rPr>
          <w:rFonts w:ascii="Times New Roman" w:hAnsi="Times New Roman" w:cs="Times New Roman"/>
          <w:b/>
          <w:sz w:val="20"/>
          <w:szCs w:val="20"/>
        </w:rPr>
        <w:t xml:space="preserve"> операци</w:t>
      </w:r>
      <w:r w:rsidR="00222F8D">
        <w:rPr>
          <w:rFonts w:ascii="Times New Roman" w:hAnsi="Times New Roman" w:cs="Times New Roman"/>
          <w:b/>
          <w:sz w:val="20"/>
          <w:szCs w:val="20"/>
        </w:rPr>
        <w:t>й в</w:t>
      </w:r>
      <w:r>
        <w:rPr>
          <w:rFonts w:ascii="Times New Roman" w:hAnsi="Times New Roman" w:cs="Times New Roman"/>
          <w:b/>
          <w:sz w:val="20"/>
          <w:szCs w:val="20"/>
        </w:rPr>
        <w:t xml:space="preserve"> теку</w:t>
      </w:r>
      <w:r w:rsidR="00222F8D">
        <w:rPr>
          <w:rFonts w:ascii="Times New Roman" w:hAnsi="Times New Roman" w:cs="Times New Roman"/>
          <w:b/>
          <w:sz w:val="20"/>
          <w:szCs w:val="20"/>
        </w:rPr>
        <w:t>щем операционном дне</w:t>
      </w:r>
    </w:p>
    <w:p w:rsidR="009E7BC7" w:rsidRPr="00F857D2" w:rsidRDefault="00F857D2" w:rsidP="00F857D2">
      <w:pPr>
        <w:pStyle w:val="4"/>
        <w:numPr>
          <w:ilvl w:val="3"/>
          <w:numId w:val="13"/>
        </w:numPr>
        <w:spacing w:before="360" w:after="240"/>
        <w:ind w:left="1701" w:hanging="788"/>
        <w:rPr>
          <w:rFonts w:ascii="Times New Roman" w:hAnsi="Times New Roman" w:cs="Times New Roman"/>
          <w:b/>
          <w:i w:val="0"/>
          <w:color w:val="1F3864" w:themeColor="accent5" w:themeShade="80"/>
          <w:sz w:val="18"/>
          <w:szCs w:val="18"/>
        </w:rPr>
      </w:pPr>
      <w:bookmarkStart w:id="14" w:name="return_back"/>
      <w:r>
        <w:rPr>
          <w:rFonts w:ascii="Times New Roman" w:hAnsi="Times New Roman" w:cs="Times New Roman"/>
          <w:b/>
          <w:i w:val="0"/>
          <w:color w:val="1F3864" w:themeColor="accent5" w:themeShade="80"/>
          <w:sz w:val="18"/>
          <w:szCs w:val="18"/>
        </w:rPr>
        <w:t>Возврат на доработку</w:t>
      </w:r>
      <w:bookmarkEnd w:id="14"/>
    </w:p>
    <w:p w:rsidR="009E113D" w:rsidRDefault="009E113D" w:rsidP="0008327E">
      <w:pPr>
        <w:pStyle w:val="a3"/>
        <w:spacing w:before="120" w:after="6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В списке запросов, отображаемых на 3-ем шаге, кроме запросов со статусом </w:t>
      </w:r>
      <w:r>
        <w:rPr>
          <w:rFonts w:ascii="Times New Roman" w:hAnsi="Times New Roman" w:cs="Times New Roman"/>
          <w:sz w:val="20"/>
          <w:szCs w:val="20"/>
          <w:lang w:val="en-US"/>
        </w:rPr>
        <w:t>WAITDATE</w:t>
      </w:r>
      <w:r w:rsidR="00EF3415">
        <w:rPr>
          <w:rFonts w:ascii="Times New Roman" w:hAnsi="Times New Roman" w:cs="Times New Roman"/>
          <w:sz w:val="20"/>
          <w:szCs w:val="20"/>
        </w:rPr>
        <w:t>,</w:t>
      </w:r>
      <w:r w:rsidRPr="00B2701B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могут </w:t>
      </w:r>
      <w:r w:rsidRPr="004178AF">
        <w:rPr>
          <w:rFonts w:ascii="Times New Roman" w:hAnsi="Times New Roman" w:cs="Times New Roman"/>
          <w:sz w:val="20"/>
          <w:szCs w:val="20"/>
        </w:rPr>
        <w:t xml:space="preserve">появиться запросы со статусом </w:t>
      </w:r>
      <w:r w:rsidR="00EF3415" w:rsidRPr="004178AF">
        <w:rPr>
          <w:rFonts w:ascii="Times New Roman" w:hAnsi="Times New Roman" w:cs="Times New Roman"/>
          <w:sz w:val="20"/>
          <w:szCs w:val="20"/>
          <w:lang w:val="en-US"/>
        </w:rPr>
        <w:t>ERRPROCDATE</w:t>
      </w:r>
      <w:r w:rsidR="00EF3415" w:rsidRPr="004178AF">
        <w:rPr>
          <w:rFonts w:ascii="Times New Roman" w:hAnsi="Times New Roman" w:cs="Times New Roman"/>
          <w:sz w:val="20"/>
          <w:szCs w:val="20"/>
        </w:rPr>
        <w:t xml:space="preserve"> </w:t>
      </w:r>
      <w:r w:rsidRPr="004178AF">
        <w:rPr>
          <w:rFonts w:ascii="Times New Roman" w:hAnsi="Times New Roman" w:cs="Times New Roman"/>
          <w:sz w:val="20"/>
          <w:szCs w:val="20"/>
        </w:rPr>
        <w:t>– запросы,</w:t>
      </w:r>
      <w:r w:rsidR="004178AF" w:rsidRPr="004178AF">
        <w:rPr>
          <w:rFonts w:ascii="Times New Roman" w:hAnsi="Times New Roman" w:cs="Times New Roman"/>
          <w:sz w:val="20"/>
          <w:szCs w:val="20"/>
        </w:rPr>
        <w:t xml:space="preserve"> по которым возникли</w:t>
      </w:r>
      <w:r w:rsidR="004178AF">
        <w:rPr>
          <w:rFonts w:ascii="Times New Roman" w:hAnsi="Times New Roman" w:cs="Times New Roman"/>
          <w:sz w:val="20"/>
          <w:szCs w:val="20"/>
        </w:rPr>
        <w:t xml:space="preserve"> ошибки</w:t>
      </w:r>
      <w:r w:rsidR="004178AF" w:rsidRPr="004178AF">
        <w:rPr>
          <w:rFonts w:ascii="Times New Roman" w:hAnsi="Times New Roman" w:cs="Times New Roman"/>
          <w:sz w:val="20"/>
          <w:szCs w:val="20"/>
        </w:rPr>
        <w:t xml:space="preserve"> в процессе авторизации (создания) операции</w:t>
      </w:r>
      <w:r w:rsidRPr="004178AF">
        <w:rPr>
          <w:rFonts w:ascii="Times New Roman" w:hAnsi="Times New Roman" w:cs="Times New Roman"/>
          <w:sz w:val="20"/>
          <w:szCs w:val="20"/>
        </w:rPr>
        <w:t>.</w:t>
      </w:r>
    </w:p>
    <w:p w:rsidR="009D08C9" w:rsidRDefault="009E113D" w:rsidP="009D08C9">
      <w:pPr>
        <w:pStyle w:val="a3"/>
        <w:spacing w:before="240" w:after="240"/>
        <w:ind w:left="0" w:firstLine="426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Для выяснения причины появления </w:t>
      </w:r>
      <w:r w:rsidRPr="00B2701B">
        <w:rPr>
          <w:rFonts w:ascii="Times New Roman" w:hAnsi="Times New Roman" w:cs="Times New Roman"/>
          <w:sz w:val="20"/>
          <w:szCs w:val="20"/>
        </w:rPr>
        <w:t>так</w:t>
      </w:r>
      <w:r>
        <w:rPr>
          <w:rFonts w:ascii="Times New Roman" w:hAnsi="Times New Roman" w:cs="Times New Roman"/>
          <w:sz w:val="20"/>
          <w:szCs w:val="20"/>
        </w:rPr>
        <w:t>ого</w:t>
      </w:r>
      <w:r w:rsidRPr="00B2701B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запроса нажимаем кнопку «Просмотр»</w:t>
      </w:r>
      <w:r w:rsidR="0008327E">
        <w:rPr>
          <w:rFonts w:ascii="Times New Roman" w:hAnsi="Times New Roman" w:cs="Times New Roman"/>
          <w:sz w:val="20"/>
          <w:szCs w:val="20"/>
        </w:rPr>
        <w:t>,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AA421F">
        <w:rPr>
          <w:rFonts w:ascii="Times New Roman" w:hAnsi="Times New Roman" w:cs="Times New Roman"/>
          <w:sz w:val="20"/>
          <w:szCs w:val="20"/>
        </w:rPr>
        <w:t>анализируем содержание поля «Описание ошибки»</w:t>
      </w:r>
      <w:r w:rsidR="0008327E">
        <w:rPr>
          <w:rFonts w:ascii="Times New Roman" w:hAnsi="Times New Roman" w:cs="Times New Roman"/>
          <w:sz w:val="20"/>
          <w:szCs w:val="20"/>
        </w:rPr>
        <w:t xml:space="preserve"> и, если решаем, что ошибку можно исправить, передаем запрос на доработку</w:t>
      </w:r>
      <w:r w:rsidR="0008327E" w:rsidRPr="0008327E">
        <w:rPr>
          <w:rFonts w:ascii="Times New Roman" w:hAnsi="Times New Roman" w:cs="Times New Roman"/>
          <w:sz w:val="20"/>
          <w:szCs w:val="20"/>
        </w:rPr>
        <w:t xml:space="preserve"> </w:t>
      </w:r>
      <w:r w:rsidR="0008327E">
        <w:rPr>
          <w:rFonts w:ascii="Times New Roman" w:hAnsi="Times New Roman" w:cs="Times New Roman"/>
          <w:sz w:val="20"/>
          <w:szCs w:val="20"/>
        </w:rPr>
        <w:t>на 2-ой и далее на 1-ый шаг обработки</w:t>
      </w:r>
      <w:r w:rsidR="009D08C9">
        <w:rPr>
          <w:rFonts w:ascii="Times New Roman" w:hAnsi="Times New Roman" w:cs="Times New Roman"/>
          <w:sz w:val="20"/>
          <w:szCs w:val="20"/>
        </w:rPr>
        <w:t xml:space="preserve"> по кнопке «Вернуть на доработку»</w:t>
      </w:r>
      <w:r w:rsidR="009D08C9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228600" cy="228600"/>
            <wp:effectExtent l="19050" t="19050" r="19050" b="19050"/>
            <wp:docPr id="54" name="Рисунок 54" descr="C:\RBpartners\MyProjects\BarsGL_Interface\Права доступа\ico\decre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RBpartners\MyProjects\BarsGL_Interface\Права доступа\ico\decrease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08327E">
        <w:rPr>
          <w:rFonts w:ascii="Times New Roman" w:hAnsi="Times New Roman" w:cs="Times New Roman"/>
          <w:sz w:val="20"/>
          <w:szCs w:val="20"/>
        </w:rPr>
        <w:t>.</w:t>
      </w:r>
      <w:r w:rsidR="009D08C9" w:rsidRPr="009D08C9">
        <w:rPr>
          <w:rFonts w:ascii="Times New Roman" w:hAnsi="Times New Roman" w:cs="Times New Roman"/>
          <w:sz w:val="20"/>
          <w:szCs w:val="20"/>
        </w:rPr>
        <w:t xml:space="preserve"> </w:t>
      </w:r>
    </w:p>
    <w:p w:rsidR="004178AF" w:rsidRDefault="00AA421F" w:rsidP="00CB092B">
      <w:pPr>
        <w:pStyle w:val="a3"/>
        <w:spacing w:before="240" w:after="240"/>
        <w:ind w:left="0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 w:rsidRPr="00AA421F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06895CE5" wp14:editId="64253A0C">
            <wp:extent cx="4237087" cy="3310415"/>
            <wp:effectExtent l="0" t="0" r="0" b="444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331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8C9" w:rsidRDefault="009D08C9" w:rsidP="009D08C9">
      <w:pPr>
        <w:pStyle w:val="a3"/>
        <w:spacing w:after="24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Другие действия с запросами с таким статусом не допустимы.</w:t>
      </w:r>
    </w:p>
    <w:p w:rsidR="00F857D2" w:rsidRDefault="00F857D2" w:rsidP="009D08C9">
      <w:pPr>
        <w:spacing w:before="240" w:after="240"/>
        <w:ind w:left="425" w:hanging="425"/>
        <w:rPr>
          <w:rFonts w:ascii="Times New Roman" w:hAnsi="Times New Roman" w:cs="Times New Roman"/>
          <w:b/>
          <w:sz w:val="20"/>
          <w:szCs w:val="20"/>
        </w:rPr>
      </w:pPr>
      <w:r w:rsidRPr="00F857D2">
        <w:rPr>
          <w:rFonts w:ascii="Times New Roman" w:hAnsi="Times New Roman" w:cs="Times New Roman"/>
          <w:b/>
          <w:color w:val="C00000"/>
          <w:sz w:val="20"/>
          <w:szCs w:val="20"/>
        </w:rPr>
        <w:t>►</w:t>
      </w:r>
      <w:r w:rsidRPr="00F857D2">
        <w:rPr>
          <w:rFonts w:ascii="Times New Roman" w:hAnsi="Times New Roman" w:cs="Times New Roman"/>
          <w:b/>
          <w:sz w:val="20"/>
          <w:szCs w:val="20"/>
        </w:rPr>
        <w:tab/>
        <w:t xml:space="preserve">Система не позволяет повторно </w:t>
      </w:r>
      <w:r w:rsidR="009D08C9">
        <w:rPr>
          <w:rFonts w:ascii="Times New Roman" w:hAnsi="Times New Roman" w:cs="Times New Roman"/>
          <w:b/>
          <w:sz w:val="20"/>
          <w:szCs w:val="20"/>
        </w:rPr>
        <w:t>обработать</w:t>
      </w:r>
      <w:r w:rsidRPr="00F857D2">
        <w:rPr>
          <w:rFonts w:ascii="Times New Roman" w:hAnsi="Times New Roman" w:cs="Times New Roman"/>
          <w:b/>
          <w:sz w:val="20"/>
          <w:szCs w:val="20"/>
        </w:rPr>
        <w:t xml:space="preserve"> запросы со статус</w:t>
      </w:r>
      <w:r w:rsidR="009D08C9">
        <w:rPr>
          <w:rFonts w:ascii="Times New Roman" w:hAnsi="Times New Roman" w:cs="Times New Roman"/>
          <w:b/>
          <w:sz w:val="20"/>
          <w:szCs w:val="20"/>
        </w:rPr>
        <w:t>ом</w:t>
      </w:r>
      <w:r w:rsidRPr="00F857D2">
        <w:rPr>
          <w:rFonts w:ascii="Times New Roman" w:hAnsi="Times New Roman" w:cs="Times New Roman"/>
          <w:b/>
          <w:sz w:val="20"/>
          <w:szCs w:val="20"/>
        </w:rPr>
        <w:t xml:space="preserve"> ERRPROCDATE</w:t>
      </w:r>
    </w:p>
    <w:p w:rsidR="00C318FD" w:rsidRPr="00C318FD" w:rsidRDefault="00C318FD" w:rsidP="00C318FD">
      <w:pPr>
        <w:pStyle w:val="a3"/>
        <w:spacing w:before="240" w:after="240"/>
        <w:ind w:left="0" w:firstLine="426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 w:rsidRPr="00C318FD">
        <w:rPr>
          <w:rFonts w:ascii="Times New Roman" w:hAnsi="Times New Roman" w:cs="Times New Roman"/>
          <w:sz w:val="20"/>
          <w:szCs w:val="20"/>
        </w:rPr>
        <w:t xml:space="preserve">Вернуть на доработку можно любые запросы, находящиеся как в режиме ожидания со статусом WAITDATE, так и запросы с ошибкой создания операции со статусом ERRPROCDATE. </w:t>
      </w:r>
    </w:p>
    <w:p w:rsidR="00BC2FDE" w:rsidRDefault="00BC2FDE" w:rsidP="00D801D3">
      <w:pPr>
        <w:pStyle w:val="2"/>
        <w:numPr>
          <w:ilvl w:val="1"/>
          <w:numId w:val="13"/>
        </w:numPr>
        <w:spacing w:before="360" w:after="240"/>
        <w:ind w:left="425" w:hanging="431"/>
        <w:rPr>
          <w:rFonts w:ascii="Times New Roman" w:hAnsi="Times New Roman" w:cs="Times New Roman"/>
          <w:b/>
          <w:color w:val="auto"/>
          <w:sz w:val="20"/>
          <w:szCs w:val="20"/>
        </w:rPr>
      </w:pPr>
      <w:bookmarkStart w:id="15" w:name="_Toc456273679"/>
      <w:r w:rsidRPr="00511358">
        <w:rPr>
          <w:rFonts w:ascii="Times New Roman" w:hAnsi="Times New Roman" w:cs="Times New Roman"/>
          <w:b/>
          <w:color w:val="auto"/>
          <w:sz w:val="20"/>
          <w:szCs w:val="20"/>
        </w:rPr>
        <w:lastRenderedPageBreak/>
        <w:t>В</w:t>
      </w:r>
      <w:r w:rsidR="00A54B44">
        <w:rPr>
          <w:rFonts w:ascii="Times New Roman" w:hAnsi="Times New Roman" w:cs="Times New Roman"/>
          <w:b/>
          <w:color w:val="auto"/>
          <w:sz w:val="20"/>
          <w:szCs w:val="20"/>
        </w:rPr>
        <w:t>в</w:t>
      </w:r>
      <w:r w:rsidRPr="00511358">
        <w:rPr>
          <w:rFonts w:ascii="Times New Roman" w:hAnsi="Times New Roman" w:cs="Times New Roman"/>
          <w:b/>
          <w:color w:val="auto"/>
          <w:sz w:val="20"/>
          <w:szCs w:val="20"/>
        </w:rPr>
        <w:t>од и авторизация пакета операций</w:t>
      </w:r>
      <w:bookmarkEnd w:id="15"/>
    </w:p>
    <w:p w:rsidR="00AA1A96" w:rsidRPr="00AA1A96" w:rsidRDefault="00AA1A96" w:rsidP="00AA1A96">
      <w:pPr>
        <w:pStyle w:val="3"/>
        <w:numPr>
          <w:ilvl w:val="2"/>
          <w:numId w:val="13"/>
        </w:numPr>
        <w:spacing w:before="360" w:after="240"/>
        <w:ind w:left="1134" w:hanging="646"/>
        <w:rPr>
          <w:rFonts w:ascii="Times New Roman" w:hAnsi="Times New Roman" w:cs="Times New Roman"/>
          <w:b/>
          <w:color w:val="2F5496" w:themeColor="accent5" w:themeShade="BF"/>
          <w:sz w:val="20"/>
          <w:szCs w:val="20"/>
        </w:rPr>
      </w:pPr>
      <w:bookmarkStart w:id="16" w:name="_Toc456273680"/>
      <w:r w:rsidRPr="00AA1A96">
        <w:rPr>
          <w:rFonts w:ascii="Times New Roman" w:hAnsi="Times New Roman" w:cs="Times New Roman"/>
          <w:b/>
          <w:color w:val="2F5496" w:themeColor="accent5" w:themeShade="BF"/>
          <w:sz w:val="20"/>
          <w:szCs w:val="20"/>
        </w:rPr>
        <w:t>Особенности пакетной загрузки</w:t>
      </w:r>
      <w:bookmarkEnd w:id="16"/>
    </w:p>
    <w:p w:rsidR="00AA1A96" w:rsidRPr="00E620C2" w:rsidRDefault="00AA1A96" w:rsidP="00AA1A96">
      <w:pPr>
        <w:pStyle w:val="a3"/>
        <w:spacing w:before="240" w:after="240"/>
        <w:ind w:left="0" w:firstLine="426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При загрузке запросов на создание операций в пакетном режиме система накладывает некоторые ограничения на формирование и обработку пакета:</w:t>
      </w:r>
    </w:p>
    <w:p w:rsidR="00AA1A96" w:rsidRPr="00BB20B7" w:rsidRDefault="00AA1A96" w:rsidP="00AA1A96">
      <w:pPr>
        <w:pStyle w:val="a3"/>
        <w:numPr>
          <w:ilvl w:val="0"/>
          <w:numId w:val="31"/>
        </w:numPr>
        <w:spacing w:after="120"/>
        <w:ind w:left="851" w:hanging="357"/>
        <w:contextualSpacing w:val="0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20B7">
        <w:rPr>
          <w:rFonts w:ascii="Times New Roman" w:hAnsi="Times New Roman" w:cs="Times New Roman"/>
          <w:sz w:val="20"/>
          <w:szCs w:val="20"/>
        </w:rPr>
        <w:t>ограничения на формирование пакета</w:t>
      </w:r>
    </w:p>
    <w:p w:rsidR="00AA1A96" w:rsidRPr="00BB20B7" w:rsidRDefault="00AA1A96" w:rsidP="00AA1A96">
      <w:pPr>
        <w:pStyle w:val="a3"/>
        <w:numPr>
          <w:ilvl w:val="0"/>
          <w:numId w:val="27"/>
        </w:numPr>
        <w:spacing w:after="0"/>
        <w:ind w:left="1418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20B7">
        <w:rPr>
          <w:rFonts w:ascii="Times New Roman" w:eastAsia="Times New Roman" w:hAnsi="Times New Roman" w:cs="Times New Roman"/>
          <w:sz w:val="20"/>
          <w:szCs w:val="20"/>
          <w:lang w:eastAsia="ru-RU"/>
        </w:rPr>
        <w:t>пакет не должен содержать запросы с разными датами проводки</w:t>
      </w:r>
    </w:p>
    <w:p w:rsidR="00AA1A96" w:rsidRPr="00BB20B7" w:rsidRDefault="00AA1A96" w:rsidP="00AA1A96">
      <w:pPr>
        <w:pStyle w:val="a3"/>
        <w:numPr>
          <w:ilvl w:val="0"/>
          <w:numId w:val="27"/>
        </w:numPr>
        <w:spacing w:after="120"/>
        <w:ind w:left="1417" w:hanging="357"/>
        <w:contextualSpacing w:val="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20B7">
        <w:rPr>
          <w:rFonts w:ascii="Times New Roman" w:eastAsia="Times New Roman" w:hAnsi="Times New Roman" w:cs="Times New Roman"/>
          <w:sz w:val="20"/>
          <w:szCs w:val="20"/>
          <w:lang w:eastAsia="ru-RU"/>
        </w:rPr>
        <w:t>пакет не должен включать запросы с операциями по счетам, открытым в филиалах, не доступных для работы пользователю, выполняющему загрузку пакета</w:t>
      </w:r>
    </w:p>
    <w:p w:rsidR="00AA1A96" w:rsidRPr="00BB20B7" w:rsidRDefault="00AA1A96" w:rsidP="00AA1A96">
      <w:pPr>
        <w:pStyle w:val="a3"/>
        <w:numPr>
          <w:ilvl w:val="0"/>
          <w:numId w:val="31"/>
        </w:numPr>
        <w:spacing w:after="120"/>
        <w:ind w:left="851" w:hanging="357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 w:rsidRPr="00BB20B7">
        <w:rPr>
          <w:rFonts w:ascii="Times New Roman" w:hAnsi="Times New Roman" w:cs="Times New Roman"/>
          <w:sz w:val="20"/>
          <w:szCs w:val="20"/>
        </w:rPr>
        <w:t>ограничения на обработку пакета</w:t>
      </w:r>
    </w:p>
    <w:p w:rsidR="00AA1A96" w:rsidRPr="00BB20B7" w:rsidRDefault="00AA1A96" w:rsidP="00AA1A96">
      <w:pPr>
        <w:pStyle w:val="a3"/>
        <w:numPr>
          <w:ilvl w:val="0"/>
          <w:numId w:val="27"/>
        </w:numPr>
        <w:spacing w:after="60"/>
        <w:ind w:left="1417" w:hanging="357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 w:rsidRPr="00BB20B7">
        <w:rPr>
          <w:rFonts w:ascii="Times New Roman" w:hAnsi="Times New Roman" w:cs="Times New Roman"/>
          <w:sz w:val="20"/>
          <w:szCs w:val="20"/>
        </w:rPr>
        <w:t xml:space="preserve">все действия </w:t>
      </w:r>
      <w:r>
        <w:rPr>
          <w:rFonts w:ascii="Times New Roman" w:hAnsi="Times New Roman" w:cs="Times New Roman"/>
          <w:sz w:val="20"/>
          <w:szCs w:val="20"/>
        </w:rPr>
        <w:t xml:space="preserve">по обработке пакета </w:t>
      </w:r>
      <w:r w:rsidRPr="00BB20B7">
        <w:rPr>
          <w:rFonts w:ascii="Times New Roman" w:hAnsi="Times New Roman" w:cs="Times New Roman"/>
          <w:sz w:val="20"/>
          <w:szCs w:val="20"/>
        </w:rPr>
        <w:t>производятся не с отдельными запросами, а со списком запросов, составляющих пакет</w:t>
      </w:r>
    </w:p>
    <w:p w:rsidR="00AA1A96" w:rsidRPr="00BB20B7" w:rsidRDefault="00AA1A96" w:rsidP="00AA1A96">
      <w:pPr>
        <w:pStyle w:val="a3"/>
        <w:numPr>
          <w:ilvl w:val="0"/>
          <w:numId w:val="27"/>
        </w:numPr>
        <w:spacing w:after="60"/>
        <w:ind w:left="1417" w:hanging="357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 w:rsidRPr="00BB20B7">
        <w:rPr>
          <w:rFonts w:ascii="Times New Roman" w:hAnsi="Times New Roman" w:cs="Times New Roman"/>
          <w:sz w:val="20"/>
          <w:szCs w:val="20"/>
        </w:rPr>
        <w:t xml:space="preserve">не допускается редактирование </w:t>
      </w:r>
      <w:r>
        <w:rPr>
          <w:rFonts w:ascii="Times New Roman" w:hAnsi="Times New Roman" w:cs="Times New Roman"/>
          <w:sz w:val="20"/>
          <w:szCs w:val="20"/>
        </w:rPr>
        <w:t xml:space="preserve">запросов </w:t>
      </w:r>
      <w:r w:rsidRPr="00BB20B7">
        <w:rPr>
          <w:rFonts w:ascii="Times New Roman" w:hAnsi="Times New Roman" w:cs="Times New Roman"/>
          <w:sz w:val="20"/>
          <w:szCs w:val="20"/>
        </w:rPr>
        <w:t>пакета</w:t>
      </w:r>
    </w:p>
    <w:p w:rsidR="00AA1A96" w:rsidRPr="00BB20B7" w:rsidRDefault="00AA1A96" w:rsidP="00AA1A96">
      <w:pPr>
        <w:pStyle w:val="a3"/>
        <w:numPr>
          <w:ilvl w:val="0"/>
          <w:numId w:val="27"/>
        </w:numPr>
        <w:spacing w:after="60"/>
        <w:ind w:left="1417" w:hanging="357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 w:rsidRPr="00BB20B7">
        <w:rPr>
          <w:rFonts w:ascii="Times New Roman" w:hAnsi="Times New Roman" w:cs="Times New Roman"/>
          <w:sz w:val="20"/>
          <w:szCs w:val="20"/>
        </w:rPr>
        <w:t xml:space="preserve">возврат пакета на доработку допустим только на 3-ем </w:t>
      </w:r>
      <w:r>
        <w:rPr>
          <w:rFonts w:ascii="Times New Roman" w:hAnsi="Times New Roman" w:cs="Times New Roman"/>
          <w:sz w:val="20"/>
          <w:szCs w:val="20"/>
        </w:rPr>
        <w:t>шаге обработки</w:t>
      </w:r>
      <w:r w:rsidRPr="00BB20B7">
        <w:rPr>
          <w:rFonts w:ascii="Times New Roman" w:hAnsi="Times New Roman" w:cs="Times New Roman"/>
          <w:sz w:val="20"/>
          <w:szCs w:val="20"/>
        </w:rPr>
        <w:t xml:space="preserve"> для возможности на</w:t>
      </w:r>
      <w:r>
        <w:rPr>
          <w:rFonts w:ascii="Times New Roman" w:hAnsi="Times New Roman" w:cs="Times New Roman"/>
          <w:sz w:val="20"/>
          <w:szCs w:val="20"/>
        </w:rPr>
        <w:t xml:space="preserve"> 2</w:t>
      </w:r>
      <w:r>
        <w:rPr>
          <w:rFonts w:ascii="Times New Roman" w:hAnsi="Times New Roman" w:cs="Times New Roman"/>
          <w:sz w:val="20"/>
          <w:szCs w:val="20"/>
        </w:rPr>
        <w:noBreakHyphen/>
        <w:t>ом</w:t>
      </w:r>
      <w:r w:rsidRPr="00BB20B7">
        <w:rPr>
          <w:rFonts w:ascii="Times New Roman" w:hAnsi="Times New Roman" w:cs="Times New Roman"/>
          <w:sz w:val="20"/>
          <w:szCs w:val="20"/>
        </w:rPr>
        <w:t xml:space="preserve"> шаге выгрузить в </w:t>
      </w:r>
      <w:r w:rsidRPr="00BB20B7">
        <w:rPr>
          <w:rFonts w:ascii="Times New Roman" w:hAnsi="Times New Roman" w:cs="Times New Roman"/>
          <w:sz w:val="20"/>
          <w:szCs w:val="20"/>
          <w:lang w:val="en-US"/>
        </w:rPr>
        <w:t>Excel</w:t>
      </w:r>
      <w:r w:rsidRPr="00BB20B7">
        <w:rPr>
          <w:rFonts w:ascii="Times New Roman" w:hAnsi="Times New Roman" w:cs="Times New Roman"/>
          <w:sz w:val="20"/>
          <w:szCs w:val="20"/>
        </w:rPr>
        <w:t xml:space="preserve"> файл </w:t>
      </w:r>
      <w:r w:rsidR="00874378" w:rsidRPr="00BB20B7">
        <w:rPr>
          <w:rFonts w:ascii="Times New Roman" w:hAnsi="Times New Roman" w:cs="Times New Roman"/>
          <w:sz w:val="20"/>
          <w:szCs w:val="20"/>
        </w:rPr>
        <w:t>неподтвержденны</w:t>
      </w:r>
      <w:r w:rsidR="00874378">
        <w:rPr>
          <w:rFonts w:ascii="Times New Roman" w:hAnsi="Times New Roman" w:cs="Times New Roman"/>
          <w:sz w:val="20"/>
          <w:szCs w:val="20"/>
        </w:rPr>
        <w:t>е</w:t>
      </w:r>
      <w:r w:rsidR="00874378" w:rsidRPr="00BB20B7">
        <w:rPr>
          <w:rFonts w:ascii="Times New Roman" w:hAnsi="Times New Roman" w:cs="Times New Roman"/>
          <w:sz w:val="20"/>
          <w:szCs w:val="20"/>
        </w:rPr>
        <w:t xml:space="preserve"> </w:t>
      </w:r>
      <w:r w:rsidR="00874378">
        <w:rPr>
          <w:rFonts w:ascii="Times New Roman" w:hAnsi="Times New Roman" w:cs="Times New Roman"/>
          <w:sz w:val="20"/>
          <w:szCs w:val="20"/>
        </w:rPr>
        <w:t xml:space="preserve">(после визуального контроля) </w:t>
      </w:r>
      <w:r w:rsidRPr="00BB20B7">
        <w:rPr>
          <w:rFonts w:ascii="Times New Roman" w:hAnsi="Times New Roman" w:cs="Times New Roman"/>
          <w:sz w:val="20"/>
          <w:szCs w:val="20"/>
        </w:rPr>
        <w:t xml:space="preserve">запросы и </w:t>
      </w:r>
      <w:r w:rsidR="00874378">
        <w:rPr>
          <w:rFonts w:ascii="Times New Roman" w:hAnsi="Times New Roman" w:cs="Times New Roman"/>
          <w:sz w:val="20"/>
          <w:szCs w:val="20"/>
        </w:rPr>
        <w:t>запросы</w:t>
      </w:r>
      <w:r w:rsidR="00874378" w:rsidRPr="00BB20B7">
        <w:rPr>
          <w:rFonts w:ascii="Times New Roman" w:hAnsi="Times New Roman" w:cs="Times New Roman"/>
          <w:sz w:val="20"/>
          <w:szCs w:val="20"/>
        </w:rPr>
        <w:t>,</w:t>
      </w:r>
      <w:r w:rsidR="00874378">
        <w:rPr>
          <w:rFonts w:ascii="Times New Roman" w:hAnsi="Times New Roman" w:cs="Times New Roman"/>
          <w:sz w:val="20"/>
          <w:szCs w:val="20"/>
        </w:rPr>
        <w:t xml:space="preserve"> </w:t>
      </w:r>
      <w:r w:rsidRPr="00BB20B7">
        <w:rPr>
          <w:rFonts w:ascii="Times New Roman" w:hAnsi="Times New Roman" w:cs="Times New Roman"/>
          <w:sz w:val="20"/>
          <w:szCs w:val="20"/>
        </w:rPr>
        <w:t>не обработанны</w:t>
      </w:r>
      <w:r>
        <w:rPr>
          <w:rFonts w:ascii="Times New Roman" w:hAnsi="Times New Roman" w:cs="Times New Roman"/>
          <w:sz w:val="20"/>
          <w:szCs w:val="20"/>
        </w:rPr>
        <w:t>е</w:t>
      </w:r>
      <w:r w:rsidRPr="00BB20B7">
        <w:rPr>
          <w:rFonts w:ascii="Times New Roman" w:hAnsi="Times New Roman" w:cs="Times New Roman"/>
          <w:sz w:val="20"/>
          <w:szCs w:val="20"/>
        </w:rPr>
        <w:t xml:space="preserve"> из-за системных ошибок</w:t>
      </w:r>
      <w:r>
        <w:rPr>
          <w:rFonts w:ascii="Times New Roman" w:hAnsi="Times New Roman" w:cs="Times New Roman"/>
          <w:sz w:val="20"/>
          <w:szCs w:val="20"/>
        </w:rPr>
        <w:t>, возникших</w:t>
      </w:r>
      <w:r w:rsidRPr="00BB20B7">
        <w:rPr>
          <w:rFonts w:ascii="Times New Roman" w:hAnsi="Times New Roman" w:cs="Times New Roman"/>
          <w:sz w:val="20"/>
          <w:szCs w:val="20"/>
        </w:rPr>
        <w:t xml:space="preserve"> при </w:t>
      </w:r>
      <w:r w:rsidR="007131CF">
        <w:rPr>
          <w:rFonts w:ascii="Times New Roman" w:hAnsi="Times New Roman" w:cs="Times New Roman"/>
          <w:sz w:val="20"/>
          <w:szCs w:val="20"/>
        </w:rPr>
        <w:t>создании</w:t>
      </w:r>
      <w:r w:rsidRPr="00BB20B7">
        <w:rPr>
          <w:rFonts w:ascii="Times New Roman" w:hAnsi="Times New Roman" w:cs="Times New Roman"/>
          <w:sz w:val="20"/>
          <w:szCs w:val="20"/>
        </w:rPr>
        <w:t xml:space="preserve"> операци</w:t>
      </w:r>
      <w:r w:rsidR="007131CF">
        <w:rPr>
          <w:rFonts w:ascii="Times New Roman" w:hAnsi="Times New Roman" w:cs="Times New Roman"/>
          <w:sz w:val="20"/>
          <w:szCs w:val="20"/>
        </w:rPr>
        <w:t>й</w:t>
      </w:r>
      <w:r w:rsidRPr="00BB20B7">
        <w:rPr>
          <w:rFonts w:ascii="Times New Roman" w:hAnsi="Times New Roman" w:cs="Times New Roman"/>
          <w:sz w:val="20"/>
          <w:szCs w:val="20"/>
        </w:rPr>
        <w:t xml:space="preserve"> </w:t>
      </w:r>
    </w:p>
    <w:p w:rsidR="00AA1A96" w:rsidRPr="00BB20B7" w:rsidRDefault="00AA1A96" w:rsidP="00AA1A96">
      <w:pPr>
        <w:pStyle w:val="a3"/>
        <w:numPr>
          <w:ilvl w:val="0"/>
          <w:numId w:val="27"/>
        </w:numPr>
        <w:spacing w:after="60"/>
        <w:ind w:left="1417" w:hanging="357"/>
        <w:contextualSpacing w:val="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допускается</w:t>
      </w:r>
      <w:r w:rsidRPr="00BB20B7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удалять пакет только на 2-ом шаге обработки, 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когда</w:t>
      </w:r>
      <w:r w:rsidRPr="00BB20B7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не созданы 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операции (</w:t>
      </w:r>
      <w:r w:rsidRPr="00BB20B7">
        <w:rPr>
          <w:rFonts w:ascii="Times New Roman" w:eastAsia="Times New Roman" w:hAnsi="Times New Roman" w:cs="Times New Roman"/>
          <w:sz w:val="20"/>
          <w:szCs w:val="20"/>
          <w:lang w:eastAsia="ru-RU"/>
        </w:rPr>
        <w:t>проводки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)</w:t>
      </w:r>
      <w:r w:rsidRPr="00BB20B7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ни по одному запросу пакета </w:t>
      </w:r>
    </w:p>
    <w:p w:rsidR="00AA1A96" w:rsidRPr="00BB20B7" w:rsidDel="0083173C" w:rsidRDefault="00AA1A96" w:rsidP="00AA1A96">
      <w:pPr>
        <w:pStyle w:val="a3"/>
        <w:numPr>
          <w:ilvl w:val="0"/>
          <w:numId w:val="27"/>
        </w:numPr>
        <w:spacing w:after="0"/>
        <w:ind w:left="1417" w:hanging="357"/>
        <w:contextualSpacing w:val="0"/>
        <w:jc w:val="both"/>
        <w:rPr>
          <w:del w:id="17" w:author="Фигаровская Наталья Викторовна" w:date="2016-08-19T18:21:00Z"/>
          <w:rFonts w:ascii="Times New Roman" w:eastAsia="Times New Roman" w:hAnsi="Times New Roman" w:cs="Times New Roman"/>
          <w:sz w:val="20"/>
          <w:szCs w:val="20"/>
          <w:lang w:eastAsia="ru-RU"/>
        </w:rPr>
      </w:pPr>
      <w:del w:id="18" w:author="Фигаровская Наталья Викторовна" w:date="2016-08-19T18:21:00Z">
        <w:r w:rsidRPr="00BB20B7" w:rsidDel="0083173C">
          <w:rPr>
            <w:rFonts w:ascii="Times New Roman" w:eastAsia="Times New Roman" w:hAnsi="Times New Roman" w:cs="Times New Roman"/>
            <w:sz w:val="20"/>
            <w:szCs w:val="20"/>
            <w:lang w:eastAsia="ru-RU"/>
          </w:rPr>
          <w:delText>при обработке запросов, содержащих контролируемые (клиентск</w:delText>
        </w:r>
        <w:r w:rsidDel="0083173C">
          <w:rPr>
            <w:rFonts w:ascii="Times New Roman" w:eastAsia="Times New Roman" w:hAnsi="Times New Roman" w:cs="Times New Roman"/>
            <w:sz w:val="20"/>
            <w:szCs w:val="20"/>
            <w:lang w:eastAsia="ru-RU"/>
          </w:rPr>
          <w:delText>ие</w:delText>
        </w:r>
        <w:r w:rsidRPr="00BB20B7" w:rsidDel="0083173C">
          <w:rPr>
            <w:rFonts w:ascii="Times New Roman" w:eastAsia="Times New Roman" w:hAnsi="Times New Roman" w:cs="Times New Roman"/>
            <w:sz w:val="20"/>
            <w:szCs w:val="20"/>
            <w:lang w:eastAsia="ru-RU"/>
          </w:rPr>
          <w:delText>)</w:delText>
        </w:r>
        <w:r w:rsidDel="0083173C">
          <w:rPr>
            <w:rFonts w:ascii="Times New Roman" w:eastAsia="Times New Roman" w:hAnsi="Times New Roman" w:cs="Times New Roman"/>
            <w:sz w:val="20"/>
            <w:szCs w:val="20"/>
            <w:lang w:eastAsia="ru-RU"/>
          </w:rPr>
          <w:delText xml:space="preserve"> </w:delText>
        </w:r>
        <w:r w:rsidRPr="00BB20B7" w:rsidDel="0083173C">
          <w:rPr>
            <w:rFonts w:ascii="Times New Roman" w:eastAsia="Times New Roman" w:hAnsi="Times New Roman" w:cs="Times New Roman"/>
            <w:sz w:val="20"/>
            <w:szCs w:val="20"/>
            <w:lang w:eastAsia="ru-RU"/>
          </w:rPr>
          <w:delText>счета, не используется сервис SCASAMovementCreate</w:delText>
        </w:r>
        <w:r w:rsidDel="0083173C">
          <w:rPr>
            <w:rFonts w:ascii="Times New Roman" w:eastAsia="Times New Roman" w:hAnsi="Times New Roman" w:cs="Times New Roman"/>
            <w:sz w:val="20"/>
            <w:szCs w:val="20"/>
            <w:lang w:eastAsia="ru-RU"/>
          </w:rPr>
          <w:delText>, вызываемый</w:delText>
        </w:r>
        <w:r w:rsidRPr="00BB20B7" w:rsidDel="0083173C">
          <w:rPr>
            <w:rFonts w:ascii="Times New Roman" w:eastAsia="Times New Roman" w:hAnsi="Times New Roman" w:cs="Times New Roman"/>
            <w:sz w:val="20"/>
            <w:szCs w:val="20"/>
            <w:lang w:eastAsia="ru-RU"/>
          </w:rPr>
          <w:delText xml:space="preserve"> для создания движения по контролируемому счёту в мастер-системе</w:delText>
        </w:r>
        <w:r w:rsidDel="0083173C">
          <w:rPr>
            <w:rFonts w:ascii="Times New Roman" w:eastAsia="Times New Roman" w:hAnsi="Times New Roman" w:cs="Times New Roman"/>
            <w:sz w:val="20"/>
            <w:szCs w:val="20"/>
            <w:lang w:eastAsia="ru-RU"/>
          </w:rPr>
          <w:delText xml:space="preserve"> (АБС)</w:delText>
        </w:r>
        <w:r w:rsidRPr="00BB20B7" w:rsidDel="0083173C">
          <w:rPr>
            <w:rFonts w:ascii="Times New Roman" w:eastAsia="Times New Roman" w:hAnsi="Times New Roman" w:cs="Times New Roman"/>
            <w:sz w:val="20"/>
            <w:szCs w:val="20"/>
            <w:lang w:eastAsia="ru-RU"/>
          </w:rPr>
          <w:delText xml:space="preserve">. </w:delText>
        </w:r>
      </w:del>
    </w:p>
    <w:p w:rsidR="00AA1A96" w:rsidRPr="00BB20B7" w:rsidDel="0083173C" w:rsidRDefault="00AA1A96" w:rsidP="00AA1A96">
      <w:pPr>
        <w:pStyle w:val="a3"/>
        <w:spacing w:after="60"/>
        <w:ind w:left="1418" w:firstLine="425"/>
        <w:contextualSpacing w:val="0"/>
        <w:jc w:val="both"/>
        <w:rPr>
          <w:del w:id="19" w:author="Фигаровская Наталья Викторовна" w:date="2016-08-19T18:21:00Z"/>
          <w:rFonts w:ascii="Times New Roman" w:eastAsia="Times New Roman" w:hAnsi="Times New Roman" w:cs="Times New Roman"/>
          <w:sz w:val="20"/>
          <w:szCs w:val="20"/>
          <w:lang w:eastAsia="ru-RU"/>
        </w:rPr>
      </w:pPr>
      <w:del w:id="20" w:author="Фигаровская Наталья Викторовна" w:date="2016-08-19T18:21:00Z">
        <w:r w:rsidRPr="00BB20B7" w:rsidDel="0083173C">
          <w:rPr>
            <w:rFonts w:ascii="Times New Roman" w:eastAsia="Times New Roman" w:hAnsi="Times New Roman" w:cs="Times New Roman"/>
            <w:sz w:val="20"/>
            <w:szCs w:val="20"/>
            <w:lang w:eastAsia="ru-RU"/>
          </w:rPr>
          <w:delText xml:space="preserve">Такая особенность вызвана необходимостью </w:delText>
        </w:r>
        <w:r w:rsidDel="0083173C">
          <w:rPr>
            <w:rFonts w:ascii="Times New Roman" w:eastAsia="Times New Roman" w:hAnsi="Times New Roman" w:cs="Times New Roman"/>
            <w:sz w:val="20"/>
            <w:szCs w:val="20"/>
            <w:lang w:eastAsia="ru-RU"/>
          </w:rPr>
          <w:delText>создания</w:delText>
        </w:r>
        <w:r w:rsidRPr="00BB20B7" w:rsidDel="0083173C">
          <w:rPr>
            <w:rFonts w:ascii="Times New Roman" w:eastAsia="Times New Roman" w:hAnsi="Times New Roman" w:cs="Times New Roman"/>
            <w:sz w:val="20"/>
            <w:szCs w:val="20"/>
            <w:lang w:eastAsia="ru-RU"/>
          </w:rPr>
          <w:delText xml:space="preserve"> операции в </w:delText>
        </w:r>
        <w:r w:rsidRPr="00BB20B7" w:rsidDel="0083173C">
          <w:rPr>
            <w:rFonts w:ascii="Times New Roman" w:eastAsia="Times New Roman" w:hAnsi="Times New Roman" w:cs="Times New Roman"/>
            <w:sz w:val="20"/>
            <w:szCs w:val="20"/>
            <w:lang w:val="en-US" w:eastAsia="ru-RU"/>
          </w:rPr>
          <w:delText>BARS</w:delText>
        </w:r>
        <w:r w:rsidRPr="00BB20B7" w:rsidDel="0083173C">
          <w:rPr>
            <w:rFonts w:ascii="Times New Roman" w:eastAsia="Times New Roman" w:hAnsi="Times New Roman" w:cs="Times New Roman"/>
            <w:sz w:val="20"/>
            <w:szCs w:val="20"/>
            <w:lang w:eastAsia="ru-RU"/>
          </w:rPr>
          <w:delText xml:space="preserve"> </w:delText>
        </w:r>
        <w:r w:rsidRPr="00BB20B7" w:rsidDel="0083173C">
          <w:rPr>
            <w:rFonts w:ascii="Times New Roman" w:eastAsia="Times New Roman" w:hAnsi="Times New Roman" w:cs="Times New Roman"/>
            <w:sz w:val="20"/>
            <w:szCs w:val="20"/>
            <w:lang w:val="en-US" w:eastAsia="ru-RU"/>
          </w:rPr>
          <w:delText>GL</w:delText>
        </w:r>
        <w:r w:rsidRPr="00BB20B7" w:rsidDel="0083173C">
          <w:rPr>
            <w:rFonts w:ascii="Times New Roman" w:eastAsia="Times New Roman" w:hAnsi="Times New Roman" w:cs="Times New Roman"/>
            <w:sz w:val="20"/>
            <w:szCs w:val="20"/>
            <w:lang w:eastAsia="ru-RU"/>
          </w:rPr>
          <w:delText xml:space="preserve"> без </w:delText>
        </w:r>
        <w:r w:rsidDel="0083173C">
          <w:rPr>
            <w:rFonts w:ascii="Times New Roman" w:eastAsia="Times New Roman" w:hAnsi="Times New Roman" w:cs="Times New Roman"/>
            <w:sz w:val="20"/>
            <w:szCs w:val="20"/>
            <w:lang w:eastAsia="ru-RU"/>
          </w:rPr>
          <w:delText>формирования</w:delText>
        </w:r>
        <w:r w:rsidRPr="00BB20B7" w:rsidDel="0083173C">
          <w:rPr>
            <w:rFonts w:ascii="Times New Roman" w:eastAsia="Times New Roman" w:hAnsi="Times New Roman" w:cs="Times New Roman"/>
            <w:sz w:val="20"/>
            <w:szCs w:val="20"/>
            <w:lang w:eastAsia="ru-RU"/>
          </w:rPr>
          <w:delText xml:space="preserve"> проводок в АБС, поскольку в мастер-системе </w:delText>
        </w:r>
        <w:r w:rsidDel="0083173C">
          <w:rPr>
            <w:rFonts w:ascii="Times New Roman" w:eastAsia="Times New Roman" w:hAnsi="Times New Roman" w:cs="Times New Roman"/>
            <w:sz w:val="20"/>
            <w:szCs w:val="20"/>
            <w:lang w:eastAsia="ru-RU"/>
          </w:rPr>
          <w:delText>они</w:delText>
        </w:r>
        <w:r w:rsidRPr="00BB20B7" w:rsidDel="0083173C">
          <w:rPr>
            <w:rFonts w:ascii="Times New Roman" w:eastAsia="Times New Roman" w:hAnsi="Times New Roman" w:cs="Times New Roman"/>
            <w:sz w:val="20"/>
            <w:szCs w:val="20"/>
            <w:lang w:eastAsia="ru-RU"/>
          </w:rPr>
          <w:delText xml:space="preserve"> уже </w:delText>
        </w:r>
        <w:r w:rsidDel="0083173C">
          <w:rPr>
            <w:rFonts w:ascii="Times New Roman" w:eastAsia="Times New Roman" w:hAnsi="Times New Roman" w:cs="Times New Roman"/>
            <w:sz w:val="20"/>
            <w:szCs w:val="20"/>
            <w:lang w:eastAsia="ru-RU"/>
          </w:rPr>
          <w:delText>есть, а</w:delText>
        </w:r>
        <w:r w:rsidRPr="00BB20B7" w:rsidDel="0083173C">
          <w:rPr>
            <w:rFonts w:ascii="Times New Roman" w:eastAsia="Times New Roman" w:hAnsi="Times New Roman" w:cs="Times New Roman"/>
            <w:sz w:val="20"/>
            <w:szCs w:val="20"/>
            <w:lang w:eastAsia="ru-RU"/>
          </w:rPr>
          <w:delText xml:space="preserve"> в </w:delText>
        </w:r>
        <w:r w:rsidRPr="00BB20B7" w:rsidDel="0083173C">
          <w:rPr>
            <w:rFonts w:ascii="Times New Roman" w:eastAsia="Times New Roman" w:hAnsi="Times New Roman" w:cs="Times New Roman"/>
            <w:sz w:val="20"/>
            <w:szCs w:val="20"/>
            <w:lang w:val="en-US" w:eastAsia="ru-RU"/>
          </w:rPr>
          <w:delText>BARS</w:delText>
        </w:r>
        <w:r w:rsidRPr="00BB20B7" w:rsidDel="0083173C">
          <w:rPr>
            <w:rFonts w:ascii="Times New Roman" w:eastAsia="Times New Roman" w:hAnsi="Times New Roman" w:cs="Times New Roman"/>
            <w:sz w:val="20"/>
            <w:szCs w:val="20"/>
            <w:lang w:eastAsia="ru-RU"/>
          </w:rPr>
          <w:delText xml:space="preserve"> </w:delText>
        </w:r>
        <w:r w:rsidRPr="00BB20B7" w:rsidDel="0083173C">
          <w:rPr>
            <w:rFonts w:ascii="Times New Roman" w:eastAsia="Times New Roman" w:hAnsi="Times New Roman" w:cs="Times New Roman"/>
            <w:sz w:val="20"/>
            <w:szCs w:val="20"/>
            <w:lang w:val="en-US" w:eastAsia="ru-RU"/>
          </w:rPr>
          <w:delText>GL</w:delText>
        </w:r>
        <w:r w:rsidRPr="00BB20B7" w:rsidDel="0083173C">
          <w:rPr>
            <w:rFonts w:ascii="Times New Roman" w:eastAsia="Times New Roman" w:hAnsi="Times New Roman" w:cs="Times New Roman"/>
            <w:sz w:val="20"/>
            <w:szCs w:val="20"/>
            <w:lang w:eastAsia="ru-RU"/>
          </w:rPr>
          <w:delText xml:space="preserve"> </w:delText>
        </w:r>
        <w:r w:rsidR="002E2C33" w:rsidDel="0083173C">
          <w:rPr>
            <w:rFonts w:ascii="Times New Roman" w:eastAsia="Times New Roman" w:hAnsi="Times New Roman" w:cs="Times New Roman"/>
            <w:sz w:val="20"/>
            <w:szCs w:val="20"/>
            <w:lang w:eastAsia="ru-RU"/>
          </w:rPr>
          <w:delText>через АЕ</w:delText>
        </w:r>
        <w:r w:rsidR="002E2C33" w:rsidRPr="00BB20B7" w:rsidDel="0083173C">
          <w:rPr>
            <w:rFonts w:ascii="Times New Roman" w:eastAsia="Times New Roman" w:hAnsi="Times New Roman" w:cs="Times New Roman"/>
            <w:sz w:val="20"/>
            <w:szCs w:val="20"/>
            <w:lang w:eastAsia="ru-RU"/>
          </w:rPr>
          <w:delText xml:space="preserve"> </w:delText>
        </w:r>
        <w:r w:rsidRPr="00BB20B7" w:rsidDel="0083173C">
          <w:rPr>
            <w:rFonts w:ascii="Times New Roman" w:eastAsia="Times New Roman" w:hAnsi="Times New Roman" w:cs="Times New Roman"/>
            <w:sz w:val="20"/>
            <w:szCs w:val="20"/>
            <w:lang w:eastAsia="ru-RU"/>
          </w:rPr>
          <w:delText>по каким-то причинам</w:delText>
        </w:r>
        <w:r w:rsidDel="0083173C">
          <w:rPr>
            <w:rFonts w:ascii="Times New Roman" w:eastAsia="Times New Roman" w:hAnsi="Times New Roman" w:cs="Times New Roman"/>
            <w:sz w:val="20"/>
            <w:szCs w:val="20"/>
            <w:lang w:eastAsia="ru-RU"/>
          </w:rPr>
          <w:delText xml:space="preserve"> </w:delText>
        </w:r>
        <w:r w:rsidRPr="00BB20B7" w:rsidDel="0083173C">
          <w:rPr>
            <w:rFonts w:ascii="Times New Roman" w:eastAsia="Times New Roman" w:hAnsi="Times New Roman" w:cs="Times New Roman"/>
            <w:sz w:val="20"/>
            <w:szCs w:val="20"/>
            <w:lang w:eastAsia="ru-RU"/>
          </w:rPr>
          <w:delText>не поступил</w:delText>
        </w:r>
        <w:r w:rsidDel="0083173C">
          <w:rPr>
            <w:rFonts w:ascii="Times New Roman" w:eastAsia="Times New Roman" w:hAnsi="Times New Roman" w:cs="Times New Roman"/>
            <w:sz w:val="20"/>
            <w:szCs w:val="20"/>
            <w:lang w:eastAsia="ru-RU"/>
          </w:rPr>
          <w:delText>и</w:delText>
        </w:r>
        <w:r w:rsidRPr="00BB20B7" w:rsidDel="0083173C">
          <w:rPr>
            <w:rFonts w:ascii="Times New Roman" w:eastAsia="Times New Roman" w:hAnsi="Times New Roman" w:cs="Times New Roman"/>
            <w:sz w:val="20"/>
            <w:szCs w:val="20"/>
            <w:lang w:eastAsia="ru-RU"/>
          </w:rPr>
          <w:delText xml:space="preserve">. </w:delText>
        </w:r>
      </w:del>
    </w:p>
    <w:p w:rsidR="00AA1A96" w:rsidRPr="00AA1A96" w:rsidRDefault="00AA1A96" w:rsidP="00AA1A96">
      <w:pPr>
        <w:pStyle w:val="3"/>
        <w:numPr>
          <w:ilvl w:val="2"/>
          <w:numId w:val="13"/>
        </w:numPr>
        <w:spacing w:before="360" w:after="240"/>
        <w:ind w:left="1134" w:hanging="646"/>
        <w:rPr>
          <w:rFonts w:ascii="Times New Roman" w:hAnsi="Times New Roman" w:cs="Times New Roman"/>
          <w:b/>
          <w:color w:val="2F5496" w:themeColor="accent5" w:themeShade="BF"/>
          <w:sz w:val="20"/>
          <w:szCs w:val="20"/>
        </w:rPr>
      </w:pPr>
      <w:bookmarkStart w:id="21" w:name="_Toc456273681"/>
      <w:r>
        <w:rPr>
          <w:rFonts w:ascii="Times New Roman" w:hAnsi="Times New Roman" w:cs="Times New Roman"/>
          <w:b/>
          <w:color w:val="2F5496" w:themeColor="accent5" w:themeShade="BF"/>
          <w:sz w:val="20"/>
          <w:szCs w:val="20"/>
        </w:rPr>
        <w:t>Вход в интерфейс «Ввод и авторизация пакетов»</w:t>
      </w:r>
      <w:bookmarkEnd w:id="21"/>
    </w:p>
    <w:p w:rsidR="008D6DC1" w:rsidRDefault="00DF7CD6" w:rsidP="008D6DC1">
      <w:pPr>
        <w:pStyle w:val="a3"/>
        <w:spacing w:before="240" w:after="120"/>
        <w:ind w:left="0" w:firstLine="425"/>
        <w:contextualSpacing w:val="0"/>
        <w:jc w:val="both"/>
        <w:rPr>
          <w:rFonts w:ascii="Times New Roman" w:hAnsi="Times New Roman" w:cs="Times New Roman"/>
          <w:noProof/>
          <w:sz w:val="20"/>
          <w:szCs w:val="20"/>
          <w:lang w:eastAsia="ru-RU"/>
        </w:rPr>
      </w:pPr>
      <w:r w:rsidRPr="00CB092B">
        <w:rPr>
          <w:rFonts w:ascii="Times New Roman" w:hAnsi="Times New Roman" w:cs="Times New Roman"/>
          <w:sz w:val="20"/>
          <w:szCs w:val="20"/>
        </w:rPr>
        <w:t>В выпадающем списке вкладки «Бухучет» выбираем пункт меню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CB092B">
        <w:rPr>
          <w:rFonts w:ascii="Times New Roman" w:hAnsi="Times New Roman" w:cs="Times New Roman"/>
          <w:sz w:val="20"/>
          <w:szCs w:val="20"/>
        </w:rPr>
        <w:t xml:space="preserve">«Ввод и авторизация пакетов», </w:t>
      </w:r>
      <w:r w:rsidRPr="00E242A1">
        <w:rPr>
          <w:rFonts w:ascii="Times New Roman" w:hAnsi="Times New Roman" w:cs="Times New Roman"/>
          <w:sz w:val="20"/>
          <w:szCs w:val="20"/>
        </w:rPr>
        <w:t xml:space="preserve">по </w:t>
      </w:r>
      <w:r w:rsidRPr="00E242A1">
        <w:rPr>
          <w:rFonts w:ascii="Times New Roman" w:hAnsi="Times New Roman" w:cs="Times New Roman"/>
          <w:sz w:val="20"/>
        </w:rPr>
        <w:t xml:space="preserve">которому открывается </w:t>
      </w:r>
      <w:r w:rsidR="00A173F7">
        <w:rPr>
          <w:rFonts w:ascii="Times New Roman" w:hAnsi="Times New Roman" w:cs="Times New Roman"/>
          <w:sz w:val="20"/>
        </w:rPr>
        <w:t>одноименная</w:t>
      </w:r>
      <w:r w:rsidRPr="00E242A1">
        <w:rPr>
          <w:rFonts w:ascii="Times New Roman" w:hAnsi="Times New Roman" w:cs="Times New Roman"/>
          <w:sz w:val="20"/>
        </w:rPr>
        <w:t xml:space="preserve"> форма</w:t>
      </w:r>
      <w:r w:rsidR="00A173F7" w:rsidRPr="00A173F7">
        <w:rPr>
          <w:rFonts w:ascii="Times New Roman" w:hAnsi="Times New Roman" w:cs="Times New Roman"/>
          <w:sz w:val="20"/>
          <w:szCs w:val="20"/>
        </w:rPr>
        <w:t xml:space="preserve"> </w:t>
      </w:r>
      <w:r w:rsidR="00A173F7" w:rsidRPr="00CB092B">
        <w:rPr>
          <w:rFonts w:ascii="Times New Roman" w:hAnsi="Times New Roman" w:cs="Times New Roman"/>
          <w:sz w:val="20"/>
          <w:szCs w:val="20"/>
        </w:rPr>
        <w:t xml:space="preserve">для ввода </w:t>
      </w:r>
      <w:r w:rsidR="00A173F7">
        <w:rPr>
          <w:rFonts w:ascii="Times New Roman" w:hAnsi="Times New Roman" w:cs="Times New Roman"/>
          <w:sz w:val="20"/>
          <w:szCs w:val="20"/>
        </w:rPr>
        <w:t xml:space="preserve">и обработки </w:t>
      </w:r>
      <w:r w:rsidR="00A173F7" w:rsidRPr="00CB092B">
        <w:rPr>
          <w:rFonts w:ascii="Times New Roman" w:hAnsi="Times New Roman" w:cs="Times New Roman"/>
          <w:sz w:val="20"/>
          <w:szCs w:val="20"/>
        </w:rPr>
        <w:t xml:space="preserve">запросов, загружаемых списком из </w:t>
      </w:r>
      <w:r w:rsidR="00A173F7" w:rsidRPr="00CB092B">
        <w:rPr>
          <w:rFonts w:ascii="Times New Roman" w:hAnsi="Times New Roman" w:cs="Times New Roman"/>
          <w:sz w:val="20"/>
          <w:szCs w:val="20"/>
          <w:lang w:val="en-US"/>
        </w:rPr>
        <w:t>Excel</w:t>
      </w:r>
      <w:r w:rsidR="00A173F7" w:rsidRPr="00CB092B">
        <w:rPr>
          <w:rFonts w:ascii="Times New Roman" w:hAnsi="Times New Roman" w:cs="Times New Roman"/>
          <w:sz w:val="20"/>
          <w:szCs w:val="20"/>
        </w:rPr>
        <w:t xml:space="preserve"> файла</w:t>
      </w:r>
      <w:r w:rsidR="00A173F7">
        <w:rPr>
          <w:rFonts w:ascii="Times New Roman" w:hAnsi="Times New Roman" w:cs="Times New Roman"/>
          <w:sz w:val="20"/>
          <w:szCs w:val="20"/>
        </w:rPr>
        <w:t>.</w:t>
      </w:r>
    </w:p>
    <w:p w:rsidR="00A173F7" w:rsidRPr="00CB092B" w:rsidRDefault="00A173F7" w:rsidP="00A173F7">
      <w:pPr>
        <w:pStyle w:val="a3"/>
        <w:spacing w:before="240" w:after="120"/>
        <w:ind w:left="0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 w:rsidRPr="00A173F7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0029CB08" wp14:editId="78365D7F">
            <wp:extent cx="4476750" cy="1958400"/>
            <wp:effectExtent l="0" t="0" r="0" b="381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31462"/>
                    <a:stretch/>
                  </pic:blipFill>
                  <pic:spPr bwMode="auto">
                    <a:xfrm>
                      <a:off x="0" y="0"/>
                      <a:ext cx="4476957" cy="1958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CD6" w:rsidRDefault="00DF7CD6" w:rsidP="00A173F7">
      <w:pPr>
        <w:pStyle w:val="a3"/>
        <w:spacing w:before="240" w:after="24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 w:rsidRPr="00E242A1">
        <w:rPr>
          <w:rFonts w:ascii="Times New Roman" w:hAnsi="Times New Roman" w:cs="Times New Roman"/>
          <w:sz w:val="20"/>
          <w:szCs w:val="20"/>
        </w:rPr>
        <w:t xml:space="preserve">Одновременно с </w:t>
      </w:r>
      <w:r w:rsidRPr="00E242A1">
        <w:rPr>
          <w:rFonts w:ascii="Times New Roman" w:hAnsi="Times New Roman" w:cs="Times New Roman"/>
          <w:sz w:val="20"/>
        </w:rPr>
        <w:t>открытием формы</w:t>
      </w:r>
      <w:r w:rsidR="00347872">
        <w:rPr>
          <w:rFonts w:ascii="Times New Roman" w:hAnsi="Times New Roman" w:cs="Times New Roman"/>
          <w:sz w:val="20"/>
        </w:rPr>
        <w:t xml:space="preserve"> </w:t>
      </w:r>
      <w:r w:rsidR="00347872" w:rsidRPr="00CB092B">
        <w:rPr>
          <w:rFonts w:ascii="Times New Roman" w:hAnsi="Times New Roman" w:cs="Times New Roman"/>
          <w:sz w:val="20"/>
          <w:szCs w:val="20"/>
        </w:rPr>
        <w:t>«Ввод и авторизация пакетов»</w:t>
      </w:r>
      <w:r w:rsidRPr="00E242A1">
        <w:rPr>
          <w:rFonts w:ascii="Times New Roman" w:hAnsi="Times New Roman" w:cs="Times New Roman"/>
          <w:sz w:val="20"/>
        </w:rPr>
        <w:t xml:space="preserve"> открывается </w:t>
      </w:r>
      <w:r w:rsidRPr="00E242A1">
        <w:rPr>
          <w:rFonts w:ascii="Times New Roman" w:hAnsi="Times New Roman" w:cs="Times New Roman"/>
          <w:sz w:val="20"/>
          <w:szCs w:val="20"/>
        </w:rPr>
        <w:t>форма «Выбор шага обработки»</w:t>
      </w:r>
      <w:r w:rsidRPr="00E242A1">
        <w:rPr>
          <w:rFonts w:ascii="Times New Roman" w:hAnsi="Times New Roman" w:cs="Times New Roman"/>
          <w:sz w:val="20"/>
        </w:rPr>
        <w:t>, вызов которой в дальнейшем возможен на любом этапе обработки запросов по кнопке «Выбор шага обработки»</w:t>
      </w:r>
      <w:r w:rsidR="00A173F7">
        <w:rPr>
          <w:rFonts w:ascii="Times New Roman" w:hAnsi="Times New Roman" w:cs="Times New Roman"/>
          <w:sz w:val="20"/>
        </w:rPr>
        <w:t xml:space="preserve"> </w:t>
      </w:r>
      <w:r w:rsidR="00A173F7">
        <w:rPr>
          <w:rFonts w:ascii="Times New Roman" w:hAnsi="Times New Roman" w:cs="Times New Roman"/>
          <w:noProof/>
          <w:sz w:val="20"/>
          <w:lang w:eastAsia="ru-RU"/>
        </w:rPr>
        <w:drawing>
          <wp:inline distT="0" distB="0" distL="0" distR="0">
            <wp:extent cx="228600" cy="228600"/>
            <wp:effectExtent l="19050" t="19050" r="19050" b="19050"/>
            <wp:docPr id="56" name="Рисунок 56" descr="C:\RBpartners\MyProjects\BarsGL_Interface\Права доступа\ico\site_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RBpartners\MyProjects\BarsGL_Interface\Права доступа\ico\site_map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A173F7">
        <w:rPr>
          <w:rFonts w:ascii="Times New Roman" w:hAnsi="Times New Roman" w:cs="Times New Roman"/>
          <w:sz w:val="20"/>
        </w:rPr>
        <w:t>.</w:t>
      </w:r>
    </w:p>
    <w:p w:rsidR="00BC2FDE" w:rsidRPr="00511358" w:rsidRDefault="00BC2FDE" w:rsidP="0054478B">
      <w:pPr>
        <w:pStyle w:val="3"/>
        <w:numPr>
          <w:ilvl w:val="2"/>
          <w:numId w:val="13"/>
        </w:numPr>
        <w:spacing w:before="360" w:after="240"/>
        <w:ind w:left="1134" w:hanging="646"/>
        <w:rPr>
          <w:rFonts w:ascii="Times New Roman" w:hAnsi="Times New Roman" w:cs="Times New Roman"/>
          <w:b/>
          <w:color w:val="2F5496" w:themeColor="accent5" w:themeShade="BF"/>
          <w:sz w:val="20"/>
          <w:szCs w:val="20"/>
        </w:rPr>
      </w:pPr>
      <w:bookmarkStart w:id="22" w:name="_Toc456273682"/>
      <w:r w:rsidRPr="00511358">
        <w:rPr>
          <w:rFonts w:ascii="Times New Roman" w:hAnsi="Times New Roman" w:cs="Times New Roman"/>
          <w:b/>
          <w:color w:val="2F5496" w:themeColor="accent5" w:themeShade="BF"/>
          <w:sz w:val="20"/>
          <w:szCs w:val="20"/>
        </w:rPr>
        <w:lastRenderedPageBreak/>
        <w:t xml:space="preserve">Загрузка </w:t>
      </w:r>
      <w:r w:rsidR="003F13AB">
        <w:rPr>
          <w:rFonts w:ascii="Times New Roman" w:hAnsi="Times New Roman" w:cs="Times New Roman"/>
          <w:b/>
          <w:color w:val="2F5496" w:themeColor="accent5" w:themeShade="BF"/>
          <w:sz w:val="20"/>
          <w:szCs w:val="20"/>
        </w:rPr>
        <w:t>и п</w:t>
      </w:r>
      <w:r w:rsidR="003F13AB" w:rsidRPr="00511358">
        <w:rPr>
          <w:rFonts w:ascii="Times New Roman" w:hAnsi="Times New Roman" w:cs="Times New Roman"/>
          <w:b/>
          <w:color w:val="2F5496" w:themeColor="accent5" w:themeShade="BF"/>
          <w:sz w:val="20"/>
          <w:szCs w:val="20"/>
        </w:rPr>
        <w:t>ередача пакета на подпись</w:t>
      </w:r>
      <w:bookmarkEnd w:id="22"/>
      <w:r w:rsidR="003F13AB" w:rsidRPr="00511358">
        <w:rPr>
          <w:rFonts w:ascii="Times New Roman" w:hAnsi="Times New Roman" w:cs="Times New Roman"/>
          <w:b/>
          <w:color w:val="2F5496" w:themeColor="accent5" w:themeShade="BF"/>
          <w:sz w:val="20"/>
          <w:szCs w:val="20"/>
        </w:rPr>
        <w:t xml:space="preserve"> </w:t>
      </w:r>
    </w:p>
    <w:p w:rsidR="00DF7CD6" w:rsidRPr="00DE3E77" w:rsidRDefault="00DF7CD6" w:rsidP="00DF7CD6">
      <w:pPr>
        <w:pStyle w:val="a3"/>
        <w:keepNext/>
        <w:spacing w:before="360" w:after="36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В форме «Ввод и авторизация пакетов» нажимаем кнопку «Выбор шага обработки» и в открывшейся форме из выпадающего списка поля «Шаг обработки» выбираем</w:t>
      </w:r>
      <w:r w:rsidRPr="00176BDB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шаг «</w:t>
      </w:r>
      <w:r w:rsidR="00885CCE">
        <w:rPr>
          <w:rFonts w:ascii="Times New Roman" w:hAnsi="Times New Roman" w:cs="Times New Roman"/>
          <w:sz w:val="20"/>
          <w:szCs w:val="20"/>
        </w:rPr>
        <w:t>Загрузка</w:t>
      </w:r>
      <w:r>
        <w:rPr>
          <w:rFonts w:ascii="Times New Roman" w:hAnsi="Times New Roman" w:cs="Times New Roman"/>
          <w:sz w:val="20"/>
          <w:szCs w:val="20"/>
        </w:rPr>
        <w:t xml:space="preserve"> и передача на подпись». </w:t>
      </w:r>
    </w:p>
    <w:p w:rsidR="004C40B5" w:rsidRDefault="004C40B5" w:rsidP="004C40B5">
      <w:pPr>
        <w:pStyle w:val="a3"/>
        <w:spacing w:before="240" w:after="240"/>
        <w:ind w:left="0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 w:rsidRPr="004C40B5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2307801F" wp14:editId="7F08E09C">
            <wp:extent cx="2246400" cy="1015717"/>
            <wp:effectExtent l="0" t="0" r="190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64599" cy="102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EFA" w:rsidRDefault="009062EE" w:rsidP="006454E8">
      <w:pPr>
        <w:pStyle w:val="a3"/>
        <w:spacing w:before="360" w:after="6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По нажати</w:t>
      </w:r>
      <w:r w:rsidR="009316F5">
        <w:rPr>
          <w:rFonts w:ascii="Times New Roman" w:hAnsi="Times New Roman" w:cs="Times New Roman"/>
          <w:sz w:val="20"/>
          <w:szCs w:val="20"/>
        </w:rPr>
        <w:t>ю</w:t>
      </w:r>
      <w:r>
        <w:rPr>
          <w:rFonts w:ascii="Times New Roman" w:hAnsi="Times New Roman" w:cs="Times New Roman"/>
          <w:sz w:val="20"/>
          <w:szCs w:val="20"/>
        </w:rPr>
        <w:t xml:space="preserve"> кнопки «Выбрать» </w:t>
      </w:r>
      <w:r w:rsidR="00747EFA">
        <w:rPr>
          <w:rFonts w:ascii="Times New Roman" w:hAnsi="Times New Roman" w:cs="Times New Roman"/>
          <w:sz w:val="20"/>
          <w:szCs w:val="20"/>
        </w:rPr>
        <w:t>в основную форму добавляются кнопки загрузки</w:t>
      </w:r>
      <w:r w:rsidR="002A2D3F" w:rsidRPr="002A2D3F">
        <w:rPr>
          <w:rFonts w:ascii="Times New Roman" w:hAnsi="Times New Roman" w:cs="Times New Roman"/>
          <w:sz w:val="20"/>
          <w:szCs w:val="20"/>
        </w:rPr>
        <w:t xml:space="preserve"> </w:t>
      </w:r>
      <w:r w:rsidR="002A2D3F">
        <w:rPr>
          <w:rFonts w:ascii="Times New Roman" w:hAnsi="Times New Roman" w:cs="Times New Roman"/>
          <w:sz w:val="20"/>
          <w:szCs w:val="20"/>
        </w:rPr>
        <w:t>пакета</w:t>
      </w:r>
      <w:r w:rsidR="00747EFA">
        <w:rPr>
          <w:rFonts w:ascii="Times New Roman" w:hAnsi="Times New Roman" w:cs="Times New Roman"/>
          <w:sz w:val="20"/>
          <w:szCs w:val="20"/>
        </w:rPr>
        <w:t>,</w:t>
      </w:r>
      <w:r w:rsidR="002A2D3F">
        <w:rPr>
          <w:rFonts w:ascii="Times New Roman" w:hAnsi="Times New Roman" w:cs="Times New Roman"/>
          <w:sz w:val="20"/>
          <w:szCs w:val="20"/>
        </w:rPr>
        <w:t xml:space="preserve"> удаления и передачи на подпись</w:t>
      </w:r>
      <w:r w:rsidR="001D53DA">
        <w:rPr>
          <w:rFonts w:ascii="Times New Roman" w:hAnsi="Times New Roman" w:cs="Times New Roman"/>
          <w:sz w:val="20"/>
          <w:szCs w:val="20"/>
        </w:rPr>
        <w:t>, и отображаются все пакеты с запросами, загруженны</w:t>
      </w:r>
      <w:r w:rsidR="004F7F64">
        <w:rPr>
          <w:rFonts w:ascii="Times New Roman" w:hAnsi="Times New Roman" w:cs="Times New Roman"/>
          <w:sz w:val="20"/>
          <w:szCs w:val="20"/>
        </w:rPr>
        <w:t>ми</w:t>
      </w:r>
      <w:r w:rsidR="001D53DA">
        <w:rPr>
          <w:rFonts w:ascii="Times New Roman" w:hAnsi="Times New Roman" w:cs="Times New Roman"/>
          <w:sz w:val="20"/>
          <w:szCs w:val="20"/>
        </w:rPr>
        <w:t xml:space="preserve"> </w:t>
      </w:r>
      <w:r w:rsidR="004F7F64">
        <w:rPr>
          <w:rFonts w:ascii="Times New Roman" w:hAnsi="Times New Roman" w:cs="Times New Roman"/>
          <w:sz w:val="20"/>
          <w:szCs w:val="20"/>
        </w:rPr>
        <w:t xml:space="preserve">в текущем операционном дне </w:t>
      </w:r>
      <w:r w:rsidR="001D53DA">
        <w:rPr>
          <w:rFonts w:ascii="Times New Roman" w:hAnsi="Times New Roman" w:cs="Times New Roman"/>
          <w:sz w:val="20"/>
          <w:szCs w:val="20"/>
        </w:rPr>
        <w:t xml:space="preserve">и </w:t>
      </w:r>
      <w:r w:rsidR="004F7F64">
        <w:rPr>
          <w:rFonts w:ascii="Times New Roman" w:hAnsi="Times New Roman" w:cs="Times New Roman"/>
          <w:sz w:val="20"/>
          <w:szCs w:val="20"/>
        </w:rPr>
        <w:t>имеющие</w:t>
      </w:r>
      <w:r w:rsidR="001D53DA">
        <w:rPr>
          <w:rFonts w:ascii="Times New Roman" w:hAnsi="Times New Roman" w:cs="Times New Roman"/>
          <w:sz w:val="20"/>
          <w:szCs w:val="20"/>
        </w:rPr>
        <w:t xml:space="preserve"> статус </w:t>
      </w:r>
      <w:r w:rsidR="001D53DA">
        <w:rPr>
          <w:rFonts w:ascii="Times New Roman" w:hAnsi="Times New Roman" w:cs="Times New Roman"/>
          <w:sz w:val="20"/>
          <w:szCs w:val="20"/>
          <w:lang w:val="en-US"/>
        </w:rPr>
        <w:t>INPUT</w:t>
      </w:r>
      <w:r w:rsidR="002A2D3F">
        <w:rPr>
          <w:rFonts w:ascii="Times New Roman" w:hAnsi="Times New Roman" w:cs="Times New Roman"/>
          <w:sz w:val="20"/>
          <w:szCs w:val="20"/>
        </w:rPr>
        <w:t>.</w:t>
      </w:r>
    </w:p>
    <w:p w:rsidR="00244C0C" w:rsidRDefault="00244C0C" w:rsidP="006454E8">
      <w:pPr>
        <w:pStyle w:val="a3"/>
        <w:spacing w:after="36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При отсутствии запросов, удовлетворяющих данным условиям, отдельные кнопки становятся </w:t>
      </w:r>
      <w:r w:rsidR="0003042B">
        <w:rPr>
          <w:rFonts w:ascii="Times New Roman" w:hAnsi="Times New Roman" w:cs="Times New Roman"/>
          <w:sz w:val="20"/>
          <w:szCs w:val="20"/>
        </w:rPr>
        <w:t>не</w:t>
      </w:r>
      <w:r>
        <w:rPr>
          <w:rFonts w:ascii="Times New Roman" w:hAnsi="Times New Roman" w:cs="Times New Roman"/>
          <w:sz w:val="20"/>
          <w:szCs w:val="20"/>
        </w:rPr>
        <w:t>доступными.</w:t>
      </w:r>
      <w:r w:rsidR="0003042B">
        <w:rPr>
          <w:rFonts w:ascii="Times New Roman" w:hAnsi="Times New Roman" w:cs="Times New Roman"/>
          <w:sz w:val="20"/>
          <w:szCs w:val="20"/>
        </w:rPr>
        <w:t xml:space="preserve"> Возможны к использованию только </w:t>
      </w:r>
      <w:r w:rsidR="00076389">
        <w:rPr>
          <w:rFonts w:ascii="Times New Roman" w:hAnsi="Times New Roman" w:cs="Times New Roman"/>
          <w:sz w:val="20"/>
          <w:szCs w:val="20"/>
        </w:rPr>
        <w:t xml:space="preserve">кнопки </w:t>
      </w:r>
      <w:r w:rsidR="0003042B">
        <w:rPr>
          <w:rFonts w:ascii="Times New Roman" w:hAnsi="Times New Roman" w:cs="Times New Roman"/>
          <w:sz w:val="20"/>
          <w:szCs w:val="20"/>
        </w:rPr>
        <w:t>обновлени</w:t>
      </w:r>
      <w:r w:rsidR="00076389">
        <w:rPr>
          <w:rFonts w:ascii="Times New Roman" w:hAnsi="Times New Roman" w:cs="Times New Roman"/>
          <w:sz w:val="20"/>
          <w:szCs w:val="20"/>
        </w:rPr>
        <w:t>я</w:t>
      </w:r>
      <w:r w:rsidR="0003042B">
        <w:rPr>
          <w:rFonts w:ascii="Times New Roman" w:hAnsi="Times New Roman" w:cs="Times New Roman"/>
          <w:sz w:val="20"/>
          <w:szCs w:val="20"/>
        </w:rPr>
        <w:t xml:space="preserve"> экрана, установк</w:t>
      </w:r>
      <w:r w:rsidR="00076389">
        <w:rPr>
          <w:rFonts w:ascii="Times New Roman" w:hAnsi="Times New Roman" w:cs="Times New Roman"/>
          <w:sz w:val="20"/>
          <w:szCs w:val="20"/>
        </w:rPr>
        <w:t>и</w:t>
      </w:r>
      <w:r w:rsidR="0003042B">
        <w:rPr>
          <w:rFonts w:ascii="Times New Roman" w:hAnsi="Times New Roman" w:cs="Times New Roman"/>
          <w:sz w:val="20"/>
          <w:szCs w:val="20"/>
        </w:rPr>
        <w:t xml:space="preserve"> фильтра, выбор</w:t>
      </w:r>
      <w:r w:rsidR="00076389">
        <w:rPr>
          <w:rFonts w:ascii="Times New Roman" w:hAnsi="Times New Roman" w:cs="Times New Roman"/>
          <w:sz w:val="20"/>
          <w:szCs w:val="20"/>
        </w:rPr>
        <w:t>а</w:t>
      </w:r>
      <w:r w:rsidR="0003042B">
        <w:rPr>
          <w:rFonts w:ascii="Times New Roman" w:hAnsi="Times New Roman" w:cs="Times New Roman"/>
          <w:sz w:val="20"/>
          <w:szCs w:val="20"/>
        </w:rPr>
        <w:t xml:space="preserve"> шага и загрузк</w:t>
      </w:r>
      <w:r w:rsidR="00076389">
        <w:rPr>
          <w:rFonts w:ascii="Times New Roman" w:hAnsi="Times New Roman" w:cs="Times New Roman"/>
          <w:sz w:val="20"/>
          <w:szCs w:val="20"/>
        </w:rPr>
        <w:t>и</w:t>
      </w:r>
      <w:r w:rsidR="0003042B">
        <w:rPr>
          <w:rFonts w:ascii="Times New Roman" w:hAnsi="Times New Roman" w:cs="Times New Roman"/>
          <w:sz w:val="20"/>
          <w:szCs w:val="20"/>
        </w:rPr>
        <w:t xml:space="preserve"> из файла.</w:t>
      </w:r>
    </w:p>
    <w:p w:rsidR="00747EFA" w:rsidRDefault="00747EFA" w:rsidP="006454E8">
      <w:pPr>
        <w:pStyle w:val="a3"/>
        <w:spacing w:before="360" w:after="360"/>
        <w:ind w:left="0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 w:rsidRPr="00747EFA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37DED9E2" wp14:editId="0B7F72BA">
            <wp:extent cx="4532400" cy="1184400"/>
            <wp:effectExtent l="0" t="0" r="190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32400" cy="1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6F5" w:rsidRDefault="00244C0C" w:rsidP="006454E8">
      <w:pPr>
        <w:pStyle w:val="a3"/>
        <w:spacing w:before="360" w:after="36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Для загрузки данных их файла н</w:t>
      </w:r>
      <w:r w:rsidR="00747EFA">
        <w:rPr>
          <w:rFonts w:ascii="Times New Roman" w:hAnsi="Times New Roman" w:cs="Times New Roman"/>
          <w:sz w:val="20"/>
          <w:szCs w:val="20"/>
        </w:rPr>
        <w:t xml:space="preserve">ажимаем кнопку «Загрузка из файла», по которой </w:t>
      </w:r>
      <w:r w:rsidR="008D6DC1">
        <w:rPr>
          <w:rFonts w:ascii="Times New Roman" w:hAnsi="Times New Roman" w:cs="Times New Roman"/>
          <w:sz w:val="20"/>
          <w:szCs w:val="20"/>
        </w:rPr>
        <w:t xml:space="preserve">открывается форма «Загрузка Excel файла». </w:t>
      </w:r>
    </w:p>
    <w:p w:rsidR="009316F5" w:rsidRDefault="001D53DA" w:rsidP="00747EFA">
      <w:pPr>
        <w:pStyle w:val="a3"/>
        <w:spacing w:before="360" w:after="360"/>
        <w:ind w:left="0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 w:rsidRPr="001D53DA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7E119BB3" wp14:editId="10BCC6A8">
            <wp:extent cx="4550875" cy="2898842"/>
            <wp:effectExtent l="0" t="0" r="254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70271" cy="291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741" w:rsidRDefault="008D6DC1" w:rsidP="00920741">
      <w:pPr>
        <w:pStyle w:val="a3"/>
        <w:spacing w:before="360" w:after="6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Заполняем </w:t>
      </w:r>
      <w:r w:rsidR="00747EFA">
        <w:rPr>
          <w:rFonts w:ascii="Times New Roman" w:hAnsi="Times New Roman" w:cs="Times New Roman"/>
          <w:sz w:val="20"/>
          <w:szCs w:val="20"/>
        </w:rPr>
        <w:t xml:space="preserve">обязательное </w:t>
      </w:r>
      <w:r>
        <w:rPr>
          <w:rFonts w:ascii="Times New Roman" w:hAnsi="Times New Roman" w:cs="Times New Roman"/>
          <w:sz w:val="20"/>
          <w:szCs w:val="20"/>
        </w:rPr>
        <w:t>поле «Источник сделки»</w:t>
      </w:r>
      <w:r w:rsidR="00747EFA">
        <w:rPr>
          <w:rFonts w:ascii="Times New Roman" w:hAnsi="Times New Roman" w:cs="Times New Roman"/>
          <w:sz w:val="20"/>
          <w:szCs w:val="20"/>
        </w:rPr>
        <w:t xml:space="preserve">. </w:t>
      </w:r>
      <w:r w:rsidR="00920741">
        <w:rPr>
          <w:rFonts w:ascii="Times New Roman" w:hAnsi="Times New Roman" w:cs="Times New Roman"/>
          <w:sz w:val="20"/>
          <w:szCs w:val="20"/>
        </w:rPr>
        <w:t>Значение поля можно выбрать из выпадающего</w:t>
      </w:r>
      <w:r w:rsidR="00747EFA">
        <w:rPr>
          <w:rFonts w:ascii="Times New Roman" w:hAnsi="Times New Roman" w:cs="Times New Roman"/>
          <w:sz w:val="20"/>
          <w:szCs w:val="20"/>
        </w:rPr>
        <w:t xml:space="preserve"> списк</w:t>
      </w:r>
      <w:r w:rsidR="00920741">
        <w:rPr>
          <w:rFonts w:ascii="Times New Roman" w:hAnsi="Times New Roman" w:cs="Times New Roman"/>
          <w:sz w:val="20"/>
          <w:szCs w:val="20"/>
        </w:rPr>
        <w:t>а</w:t>
      </w:r>
      <w:r w:rsidR="00747EFA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доступных для пользователя источников. </w:t>
      </w:r>
      <w:r w:rsidR="00787617">
        <w:rPr>
          <w:rFonts w:ascii="Times New Roman" w:hAnsi="Times New Roman" w:cs="Times New Roman"/>
          <w:sz w:val="20"/>
          <w:szCs w:val="20"/>
        </w:rPr>
        <w:t xml:space="preserve">Значение поля «Подразделение» заполняется автоматически из учетной карточки пользователя. </w:t>
      </w:r>
    </w:p>
    <w:p w:rsidR="00787617" w:rsidRDefault="008D6DC1" w:rsidP="00920741">
      <w:pPr>
        <w:pStyle w:val="a3"/>
        <w:spacing w:after="6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Выбираем по кнопке «</w:t>
      </w:r>
      <w:r>
        <w:rPr>
          <w:rFonts w:ascii="Times New Roman" w:hAnsi="Times New Roman" w:cs="Times New Roman"/>
          <w:sz w:val="20"/>
          <w:szCs w:val="20"/>
          <w:lang w:val="en-US"/>
        </w:rPr>
        <w:t>Browse</w:t>
      </w:r>
      <w:r>
        <w:rPr>
          <w:rFonts w:ascii="Times New Roman" w:hAnsi="Times New Roman" w:cs="Times New Roman"/>
          <w:sz w:val="20"/>
          <w:szCs w:val="20"/>
        </w:rPr>
        <w:t>»</w:t>
      </w:r>
      <w:r w:rsidRPr="008D6DC1">
        <w:rPr>
          <w:rFonts w:ascii="Times New Roman" w:hAnsi="Times New Roman" w:cs="Times New Roman"/>
          <w:sz w:val="20"/>
          <w:szCs w:val="20"/>
        </w:rPr>
        <w:t xml:space="preserve"> подготовленный для загрузки файл</w:t>
      </w:r>
      <w:r w:rsidR="00787617">
        <w:rPr>
          <w:rFonts w:ascii="Times New Roman" w:hAnsi="Times New Roman" w:cs="Times New Roman"/>
          <w:sz w:val="20"/>
          <w:szCs w:val="20"/>
        </w:rPr>
        <w:t>. Нажимаем кнопку</w:t>
      </w:r>
      <w:r w:rsidRPr="008D6DC1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«</w:t>
      </w:r>
      <w:r w:rsidRPr="008D6DC1">
        <w:rPr>
          <w:rFonts w:ascii="Times New Roman" w:hAnsi="Times New Roman" w:cs="Times New Roman"/>
          <w:sz w:val="20"/>
          <w:szCs w:val="20"/>
        </w:rPr>
        <w:t>Загруз</w:t>
      </w:r>
      <w:r>
        <w:rPr>
          <w:rFonts w:ascii="Times New Roman" w:hAnsi="Times New Roman" w:cs="Times New Roman"/>
          <w:sz w:val="20"/>
          <w:szCs w:val="20"/>
        </w:rPr>
        <w:t>ка»</w:t>
      </w:r>
      <w:r w:rsidR="00787617">
        <w:rPr>
          <w:rFonts w:ascii="Times New Roman" w:hAnsi="Times New Roman" w:cs="Times New Roman"/>
          <w:sz w:val="20"/>
          <w:szCs w:val="20"/>
        </w:rPr>
        <w:t>.</w:t>
      </w:r>
      <w:r w:rsidR="004B1D16">
        <w:rPr>
          <w:rFonts w:ascii="Times New Roman" w:hAnsi="Times New Roman" w:cs="Times New Roman"/>
          <w:sz w:val="20"/>
          <w:szCs w:val="20"/>
        </w:rPr>
        <w:t xml:space="preserve"> </w:t>
      </w:r>
      <w:r w:rsidR="00787617">
        <w:rPr>
          <w:rFonts w:ascii="Times New Roman" w:hAnsi="Times New Roman" w:cs="Times New Roman"/>
          <w:sz w:val="20"/>
          <w:szCs w:val="20"/>
        </w:rPr>
        <w:t>В</w:t>
      </w:r>
      <w:r w:rsidR="004B1D16">
        <w:rPr>
          <w:rFonts w:ascii="Times New Roman" w:hAnsi="Times New Roman" w:cs="Times New Roman"/>
          <w:sz w:val="20"/>
          <w:szCs w:val="20"/>
        </w:rPr>
        <w:t xml:space="preserve"> форме </w:t>
      </w:r>
      <w:r w:rsidR="00B171C0">
        <w:rPr>
          <w:rFonts w:ascii="Times New Roman" w:hAnsi="Times New Roman" w:cs="Times New Roman"/>
          <w:sz w:val="20"/>
          <w:szCs w:val="20"/>
        </w:rPr>
        <w:t xml:space="preserve">под функциональными кнопками </w:t>
      </w:r>
      <w:r w:rsidR="004B1D16">
        <w:rPr>
          <w:rFonts w:ascii="Times New Roman" w:hAnsi="Times New Roman" w:cs="Times New Roman"/>
          <w:sz w:val="20"/>
          <w:szCs w:val="20"/>
        </w:rPr>
        <w:t>появляется дополнительное поле описания результата загрузки</w:t>
      </w:r>
      <w:r>
        <w:rPr>
          <w:rFonts w:ascii="Times New Roman" w:hAnsi="Times New Roman" w:cs="Times New Roman"/>
          <w:sz w:val="20"/>
          <w:szCs w:val="20"/>
        </w:rPr>
        <w:t>.</w:t>
      </w:r>
      <w:r w:rsidR="004B1D16">
        <w:rPr>
          <w:rFonts w:ascii="Times New Roman" w:hAnsi="Times New Roman" w:cs="Times New Roman"/>
          <w:sz w:val="20"/>
          <w:szCs w:val="20"/>
        </w:rPr>
        <w:t xml:space="preserve"> </w:t>
      </w:r>
    </w:p>
    <w:p w:rsidR="002A2D3F" w:rsidRDefault="00920741" w:rsidP="002A2D3F">
      <w:pPr>
        <w:pStyle w:val="a3"/>
        <w:spacing w:after="6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В данное поле записываются ошибки первичной валидации пакета</w:t>
      </w:r>
      <w:r w:rsidRPr="00920741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(формата файла, ошибки прав доступа</w:t>
      </w:r>
      <w:r w:rsidR="00787617">
        <w:rPr>
          <w:rFonts w:ascii="Times New Roman" w:hAnsi="Times New Roman" w:cs="Times New Roman"/>
          <w:sz w:val="20"/>
          <w:szCs w:val="20"/>
        </w:rPr>
        <w:t xml:space="preserve"> пользователя</w:t>
      </w:r>
      <w:r>
        <w:rPr>
          <w:rFonts w:ascii="Times New Roman" w:hAnsi="Times New Roman" w:cs="Times New Roman"/>
          <w:sz w:val="20"/>
          <w:szCs w:val="20"/>
        </w:rPr>
        <w:t xml:space="preserve">), после которых данные пакета </w:t>
      </w:r>
      <w:r w:rsidR="00787617">
        <w:rPr>
          <w:rFonts w:ascii="Times New Roman" w:hAnsi="Times New Roman" w:cs="Times New Roman"/>
          <w:sz w:val="20"/>
          <w:szCs w:val="20"/>
        </w:rPr>
        <w:t xml:space="preserve">в систему </w:t>
      </w:r>
      <w:r>
        <w:rPr>
          <w:rFonts w:ascii="Times New Roman" w:hAnsi="Times New Roman" w:cs="Times New Roman"/>
          <w:sz w:val="20"/>
          <w:szCs w:val="20"/>
        </w:rPr>
        <w:t>не загружаются, а также ошибки</w:t>
      </w:r>
      <w:r w:rsidR="00787617">
        <w:rPr>
          <w:rFonts w:ascii="Times New Roman" w:hAnsi="Times New Roman" w:cs="Times New Roman"/>
          <w:sz w:val="20"/>
          <w:szCs w:val="20"/>
        </w:rPr>
        <w:t xml:space="preserve"> составления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787617">
        <w:rPr>
          <w:rFonts w:ascii="Times New Roman" w:hAnsi="Times New Roman" w:cs="Times New Roman"/>
          <w:sz w:val="20"/>
          <w:szCs w:val="20"/>
        </w:rPr>
        <w:t xml:space="preserve">запросов, которые загружаются </w:t>
      </w:r>
      <w:r w:rsidR="002A2D3F">
        <w:rPr>
          <w:rFonts w:ascii="Times New Roman" w:hAnsi="Times New Roman" w:cs="Times New Roman"/>
          <w:sz w:val="20"/>
          <w:szCs w:val="20"/>
        </w:rPr>
        <w:t xml:space="preserve">только </w:t>
      </w:r>
      <w:r w:rsidR="00787617">
        <w:rPr>
          <w:rFonts w:ascii="Times New Roman" w:hAnsi="Times New Roman" w:cs="Times New Roman"/>
          <w:sz w:val="20"/>
          <w:szCs w:val="20"/>
        </w:rPr>
        <w:t>для просмотра и анализа.</w:t>
      </w:r>
      <w:r w:rsidR="002A2D3F" w:rsidRPr="002A2D3F">
        <w:rPr>
          <w:rFonts w:ascii="Times New Roman" w:hAnsi="Times New Roman" w:cs="Times New Roman"/>
          <w:sz w:val="20"/>
          <w:szCs w:val="20"/>
        </w:rPr>
        <w:t xml:space="preserve"> </w:t>
      </w:r>
      <w:bookmarkStart w:id="23" w:name="_GoBack"/>
      <w:bookmarkEnd w:id="23"/>
    </w:p>
    <w:p w:rsidR="00B171C0" w:rsidRDefault="00B171C0" w:rsidP="00B171C0">
      <w:pPr>
        <w:pStyle w:val="a3"/>
        <w:spacing w:after="60"/>
        <w:ind w:left="0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</w:p>
    <w:p w:rsidR="00B171C0" w:rsidRDefault="00B171C0" w:rsidP="00B171C0">
      <w:pPr>
        <w:pStyle w:val="a3"/>
        <w:spacing w:after="60"/>
        <w:ind w:left="0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 w:rsidRPr="00B171C0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7C0A75DC" wp14:editId="385871EF">
            <wp:extent cx="2790825" cy="1633625"/>
            <wp:effectExtent l="0" t="0" r="0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06703" cy="1642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E1" w:rsidRDefault="00116DE1" w:rsidP="00116DE1">
      <w:pPr>
        <w:pStyle w:val="a3"/>
        <w:spacing w:before="240" w:after="6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После нажатия кнопки «Загрузка» независимо от результата загрузки становятся доступными кнопки «Просмотр пакета» и «Удаление пакета»</w:t>
      </w:r>
    </w:p>
    <w:p w:rsidR="00116DE1" w:rsidRDefault="00116DE1" w:rsidP="00116DE1">
      <w:pPr>
        <w:pStyle w:val="a3"/>
        <w:spacing w:after="6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По кнопке «Просмотр пакета» можно посмотреть содержимое пакета для проверки правильности выбора файла. </w:t>
      </w:r>
    </w:p>
    <w:p w:rsidR="00116DE1" w:rsidRDefault="00103927" w:rsidP="00116DE1">
      <w:pPr>
        <w:pStyle w:val="a3"/>
        <w:spacing w:after="6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По кнопке «Удаление пакета»</w:t>
      </w:r>
      <w:r w:rsidR="00116DE1">
        <w:rPr>
          <w:rFonts w:ascii="Times New Roman" w:hAnsi="Times New Roman" w:cs="Times New Roman"/>
          <w:sz w:val="20"/>
          <w:szCs w:val="20"/>
        </w:rPr>
        <w:t xml:space="preserve"> можно </w:t>
      </w:r>
      <w:r>
        <w:rPr>
          <w:rFonts w:ascii="Times New Roman" w:hAnsi="Times New Roman" w:cs="Times New Roman"/>
          <w:sz w:val="20"/>
          <w:szCs w:val="20"/>
        </w:rPr>
        <w:t xml:space="preserve">удалить пакет </w:t>
      </w:r>
      <w:r w:rsidR="00116DE1">
        <w:rPr>
          <w:rFonts w:ascii="Times New Roman" w:hAnsi="Times New Roman" w:cs="Times New Roman"/>
          <w:sz w:val="20"/>
          <w:szCs w:val="20"/>
        </w:rPr>
        <w:t>в любом статусе (ошибочном и</w:t>
      </w:r>
      <w:r w:rsidR="00CB5147">
        <w:rPr>
          <w:rFonts w:ascii="Times New Roman" w:hAnsi="Times New Roman" w:cs="Times New Roman"/>
          <w:sz w:val="20"/>
          <w:szCs w:val="20"/>
        </w:rPr>
        <w:t>ли</w:t>
      </w:r>
      <w:r w:rsidR="00116DE1">
        <w:rPr>
          <w:rFonts w:ascii="Times New Roman" w:hAnsi="Times New Roman" w:cs="Times New Roman"/>
          <w:sz w:val="20"/>
          <w:szCs w:val="20"/>
        </w:rPr>
        <w:t xml:space="preserve"> </w:t>
      </w:r>
      <w:r w:rsidR="00CB5147">
        <w:rPr>
          <w:rFonts w:ascii="Times New Roman" w:hAnsi="Times New Roman" w:cs="Times New Roman"/>
          <w:sz w:val="20"/>
          <w:szCs w:val="20"/>
        </w:rPr>
        <w:t>успешном</w:t>
      </w:r>
      <w:r w:rsidR="00116DE1">
        <w:rPr>
          <w:rFonts w:ascii="Times New Roman" w:hAnsi="Times New Roman" w:cs="Times New Roman"/>
          <w:sz w:val="20"/>
          <w:szCs w:val="20"/>
        </w:rPr>
        <w:t>).</w:t>
      </w:r>
    </w:p>
    <w:p w:rsidR="002A2D3F" w:rsidRDefault="00CB5147" w:rsidP="00116DE1">
      <w:pPr>
        <w:pStyle w:val="a3"/>
        <w:spacing w:after="24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П</w:t>
      </w:r>
      <w:r w:rsidR="00103927">
        <w:rPr>
          <w:rFonts w:ascii="Times New Roman" w:hAnsi="Times New Roman" w:cs="Times New Roman"/>
          <w:sz w:val="20"/>
          <w:szCs w:val="20"/>
        </w:rPr>
        <w:t>ри</w:t>
      </w:r>
      <w:r>
        <w:rPr>
          <w:rFonts w:ascii="Times New Roman" w:hAnsi="Times New Roman" w:cs="Times New Roman"/>
          <w:sz w:val="20"/>
          <w:szCs w:val="20"/>
        </w:rPr>
        <w:t xml:space="preserve"> загрузк</w:t>
      </w:r>
      <w:r w:rsidR="00103927">
        <w:rPr>
          <w:rFonts w:ascii="Times New Roman" w:hAnsi="Times New Roman" w:cs="Times New Roman"/>
          <w:sz w:val="20"/>
          <w:szCs w:val="20"/>
        </w:rPr>
        <w:t>е</w:t>
      </w:r>
      <w:r>
        <w:rPr>
          <w:rFonts w:ascii="Times New Roman" w:hAnsi="Times New Roman" w:cs="Times New Roman"/>
          <w:sz w:val="20"/>
          <w:szCs w:val="20"/>
        </w:rPr>
        <w:t xml:space="preserve"> пакета </w:t>
      </w:r>
      <w:r w:rsidR="00116DE1">
        <w:rPr>
          <w:rFonts w:ascii="Times New Roman" w:hAnsi="Times New Roman" w:cs="Times New Roman"/>
          <w:sz w:val="20"/>
          <w:szCs w:val="20"/>
        </w:rPr>
        <w:t>с ошибками данных</w:t>
      </w:r>
      <w:r>
        <w:rPr>
          <w:rFonts w:ascii="Times New Roman" w:hAnsi="Times New Roman" w:cs="Times New Roman"/>
          <w:sz w:val="20"/>
          <w:szCs w:val="20"/>
        </w:rPr>
        <w:t xml:space="preserve"> (ненулевое значение параметра «Загружено с ошибкой</w:t>
      </w:r>
      <w:r w:rsidRPr="00FA2813">
        <w:rPr>
          <w:rFonts w:ascii="Times New Roman" w:hAnsi="Times New Roman" w:cs="Times New Roman"/>
          <w:sz w:val="20"/>
          <w:szCs w:val="20"/>
        </w:rPr>
        <w:t>:</w:t>
      </w:r>
      <w:r>
        <w:rPr>
          <w:rFonts w:ascii="Times New Roman" w:hAnsi="Times New Roman" w:cs="Times New Roman"/>
          <w:sz w:val="20"/>
          <w:szCs w:val="20"/>
        </w:rPr>
        <w:t>»)</w:t>
      </w:r>
      <w:r w:rsidR="00116DE1">
        <w:rPr>
          <w:rFonts w:ascii="Times New Roman" w:hAnsi="Times New Roman" w:cs="Times New Roman"/>
          <w:sz w:val="20"/>
          <w:szCs w:val="20"/>
        </w:rPr>
        <w:t xml:space="preserve"> </w:t>
      </w:r>
      <w:r w:rsidR="002A2D3F">
        <w:rPr>
          <w:rFonts w:ascii="Times New Roman" w:hAnsi="Times New Roman" w:cs="Times New Roman"/>
          <w:sz w:val="20"/>
          <w:szCs w:val="20"/>
        </w:rPr>
        <w:t>становится доступной кнопка «Ошибки загрузки»</w:t>
      </w:r>
      <w:r w:rsidR="00E90380">
        <w:rPr>
          <w:rFonts w:ascii="Times New Roman" w:hAnsi="Times New Roman" w:cs="Times New Roman"/>
          <w:sz w:val="20"/>
          <w:szCs w:val="20"/>
        </w:rPr>
        <w:t xml:space="preserve">. </w:t>
      </w:r>
    </w:p>
    <w:p w:rsidR="00CB5147" w:rsidRDefault="00CB5147" w:rsidP="00543C75">
      <w:pPr>
        <w:pStyle w:val="a3"/>
        <w:spacing w:after="60"/>
        <w:ind w:left="0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 w:rsidRPr="00CB5147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7D6D85EC" wp14:editId="3C7F6AC3">
            <wp:extent cx="3695052" cy="2081719"/>
            <wp:effectExtent l="0" t="0" r="127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17598" cy="209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380" w:rsidRDefault="00E90380" w:rsidP="00E90380">
      <w:pPr>
        <w:pStyle w:val="a3"/>
        <w:spacing w:before="240" w:after="24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По нажатию данной кнопки открывается форма «Строки </w:t>
      </w:r>
      <w:r w:rsidR="00CB5147">
        <w:rPr>
          <w:rFonts w:ascii="Times New Roman" w:hAnsi="Times New Roman" w:cs="Times New Roman"/>
          <w:sz w:val="20"/>
          <w:szCs w:val="20"/>
        </w:rPr>
        <w:t>пакета</w:t>
      </w:r>
      <w:r>
        <w:rPr>
          <w:rFonts w:ascii="Times New Roman" w:hAnsi="Times New Roman" w:cs="Times New Roman"/>
          <w:sz w:val="20"/>
          <w:szCs w:val="20"/>
        </w:rPr>
        <w:t>»</w:t>
      </w:r>
      <w:r w:rsidR="00CB5147">
        <w:rPr>
          <w:rFonts w:ascii="Times New Roman" w:hAnsi="Times New Roman" w:cs="Times New Roman"/>
          <w:sz w:val="20"/>
          <w:szCs w:val="20"/>
        </w:rPr>
        <w:t xml:space="preserve">, содержащая только ошибочные записи </w:t>
      </w:r>
      <w:r w:rsidR="00CB5147">
        <w:rPr>
          <w:rFonts w:ascii="Times New Roman" w:hAnsi="Times New Roman" w:cs="Times New Roman"/>
          <w:sz w:val="20"/>
          <w:szCs w:val="20"/>
          <w:lang w:val="en-US"/>
        </w:rPr>
        <w:t>Excel</w:t>
      </w:r>
      <w:r w:rsidR="00CB5147" w:rsidRPr="00CB5147">
        <w:rPr>
          <w:rFonts w:ascii="Times New Roman" w:hAnsi="Times New Roman" w:cs="Times New Roman"/>
          <w:sz w:val="20"/>
          <w:szCs w:val="20"/>
        </w:rPr>
        <w:t xml:space="preserve"> </w:t>
      </w:r>
      <w:r w:rsidR="00CB5147">
        <w:rPr>
          <w:rFonts w:ascii="Times New Roman" w:hAnsi="Times New Roman" w:cs="Times New Roman"/>
          <w:sz w:val="20"/>
          <w:szCs w:val="20"/>
        </w:rPr>
        <w:t>файла с указанием номеров строк, в которых возникли ошибки</w:t>
      </w:r>
      <w:r>
        <w:rPr>
          <w:rFonts w:ascii="Times New Roman" w:hAnsi="Times New Roman" w:cs="Times New Roman"/>
          <w:sz w:val="20"/>
          <w:szCs w:val="20"/>
        </w:rPr>
        <w:t xml:space="preserve">. </w:t>
      </w:r>
    </w:p>
    <w:p w:rsidR="00E90380" w:rsidRDefault="00CB5147" w:rsidP="00543C75">
      <w:pPr>
        <w:pStyle w:val="a3"/>
        <w:spacing w:after="60"/>
        <w:ind w:left="0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 w:rsidRPr="00CB5147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78A45A4D" wp14:editId="42D288F8">
            <wp:extent cx="5091767" cy="2363821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02377" cy="236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2E9" w:rsidRDefault="00FA2813" w:rsidP="004D6832">
      <w:pPr>
        <w:pStyle w:val="a3"/>
        <w:spacing w:before="240" w:after="6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Пакет</w:t>
      </w:r>
      <w:r w:rsidR="00725317">
        <w:rPr>
          <w:rFonts w:ascii="Times New Roman" w:hAnsi="Times New Roman" w:cs="Times New Roman"/>
          <w:sz w:val="20"/>
          <w:szCs w:val="20"/>
        </w:rPr>
        <w:t xml:space="preserve"> без ошибок</w:t>
      </w:r>
      <w:r>
        <w:rPr>
          <w:rFonts w:ascii="Times New Roman" w:hAnsi="Times New Roman" w:cs="Times New Roman"/>
          <w:sz w:val="20"/>
          <w:szCs w:val="20"/>
        </w:rPr>
        <w:t>, у которого в описании результата загрузки указано «Загружено с ошибкой</w:t>
      </w:r>
      <w:r w:rsidRPr="00FA2813">
        <w:rPr>
          <w:rFonts w:ascii="Times New Roman" w:hAnsi="Times New Roman" w:cs="Times New Roman"/>
          <w:sz w:val="20"/>
          <w:szCs w:val="20"/>
        </w:rPr>
        <w:t>: 0</w:t>
      </w:r>
      <w:r>
        <w:rPr>
          <w:rFonts w:ascii="Times New Roman" w:hAnsi="Times New Roman" w:cs="Times New Roman"/>
          <w:sz w:val="20"/>
          <w:szCs w:val="20"/>
        </w:rPr>
        <w:t>», можно передать на подпись для дальнейшей обработки.</w:t>
      </w:r>
      <w:r w:rsidR="00EA4FEE">
        <w:rPr>
          <w:rFonts w:ascii="Times New Roman" w:hAnsi="Times New Roman" w:cs="Times New Roman"/>
          <w:sz w:val="20"/>
          <w:szCs w:val="20"/>
        </w:rPr>
        <w:t xml:space="preserve"> </w:t>
      </w:r>
    </w:p>
    <w:p w:rsidR="004222E9" w:rsidRDefault="00EA4FEE" w:rsidP="004222E9">
      <w:pPr>
        <w:pStyle w:val="a3"/>
        <w:spacing w:after="6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Для этого нажимаем кнопку «Передать на подпись»</w:t>
      </w:r>
      <w:r w:rsidR="00FF3F2B">
        <w:rPr>
          <w:rFonts w:ascii="Times New Roman" w:hAnsi="Times New Roman" w:cs="Times New Roman"/>
          <w:sz w:val="20"/>
          <w:szCs w:val="20"/>
        </w:rPr>
        <w:t xml:space="preserve">. </w:t>
      </w:r>
      <w:r w:rsidR="004222E9">
        <w:rPr>
          <w:rFonts w:ascii="Times New Roman" w:hAnsi="Times New Roman" w:cs="Times New Roman"/>
          <w:sz w:val="20"/>
          <w:szCs w:val="20"/>
        </w:rPr>
        <w:t>Ф</w:t>
      </w:r>
      <w:r w:rsidR="004222E9" w:rsidRPr="002A1B0A">
        <w:rPr>
          <w:rFonts w:ascii="Times New Roman" w:hAnsi="Times New Roman" w:cs="Times New Roman"/>
          <w:sz w:val="20"/>
          <w:szCs w:val="20"/>
        </w:rPr>
        <w:t>орма</w:t>
      </w:r>
      <w:r w:rsidR="004222E9">
        <w:rPr>
          <w:rFonts w:ascii="Times New Roman" w:hAnsi="Times New Roman" w:cs="Times New Roman"/>
          <w:sz w:val="20"/>
          <w:szCs w:val="20"/>
        </w:rPr>
        <w:t xml:space="preserve"> при этом</w:t>
      </w:r>
      <w:r w:rsidR="004222E9" w:rsidRPr="002A1B0A">
        <w:rPr>
          <w:rFonts w:ascii="Times New Roman" w:hAnsi="Times New Roman" w:cs="Times New Roman"/>
          <w:sz w:val="20"/>
          <w:szCs w:val="20"/>
        </w:rPr>
        <w:t xml:space="preserve"> закрывается</w:t>
      </w:r>
      <w:r w:rsidR="004222E9">
        <w:rPr>
          <w:rFonts w:ascii="Times New Roman" w:hAnsi="Times New Roman" w:cs="Times New Roman"/>
          <w:sz w:val="20"/>
          <w:szCs w:val="20"/>
        </w:rPr>
        <w:t xml:space="preserve">, и запросы пакета переходят на 2-ой шаг обработки со статусом </w:t>
      </w:r>
      <w:r w:rsidR="004222E9">
        <w:rPr>
          <w:rFonts w:ascii="Times New Roman" w:hAnsi="Times New Roman" w:cs="Times New Roman"/>
          <w:sz w:val="20"/>
          <w:szCs w:val="20"/>
          <w:lang w:val="en-US"/>
        </w:rPr>
        <w:t>CONTROL</w:t>
      </w:r>
      <w:r w:rsidR="004222E9">
        <w:rPr>
          <w:rFonts w:ascii="Times New Roman" w:hAnsi="Times New Roman" w:cs="Times New Roman"/>
          <w:sz w:val="20"/>
          <w:szCs w:val="20"/>
        </w:rPr>
        <w:t xml:space="preserve">. </w:t>
      </w:r>
    </w:p>
    <w:p w:rsidR="00B3548F" w:rsidRDefault="00B3548F" w:rsidP="004222E9">
      <w:pPr>
        <w:pStyle w:val="a3"/>
        <w:spacing w:after="24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</w:p>
    <w:p w:rsidR="00B3548F" w:rsidRDefault="00B3548F" w:rsidP="00670EF1">
      <w:pPr>
        <w:pStyle w:val="a3"/>
        <w:spacing w:after="6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 w:rsidRPr="009062EE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517D9088" wp14:editId="591E9728">
            <wp:extent cx="3393081" cy="299611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19277" cy="30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75B" w:rsidRDefault="008F675B" w:rsidP="008F675B">
      <w:pPr>
        <w:pStyle w:val="a3"/>
        <w:spacing w:before="240" w:after="6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Если не использовать функцию передачи на подпись сразу после успешной загрузки пакета или не удалять пакет, загруженный с ошибками данных, то по закрытию формы «Загрузка Excel файла» запросы пакета появляются в основной форме со статусом </w:t>
      </w:r>
      <w:r>
        <w:rPr>
          <w:rFonts w:ascii="Times New Roman" w:hAnsi="Times New Roman" w:cs="Times New Roman"/>
          <w:sz w:val="20"/>
          <w:szCs w:val="20"/>
          <w:lang w:val="en-US"/>
        </w:rPr>
        <w:t>INPUT</w:t>
      </w:r>
      <w:r>
        <w:rPr>
          <w:rFonts w:ascii="Times New Roman" w:hAnsi="Times New Roman" w:cs="Times New Roman"/>
          <w:sz w:val="20"/>
          <w:szCs w:val="20"/>
        </w:rPr>
        <w:t>.</w:t>
      </w:r>
    </w:p>
    <w:p w:rsidR="008F675B" w:rsidRDefault="008F675B" w:rsidP="008F675B">
      <w:pPr>
        <w:pStyle w:val="a3"/>
        <w:spacing w:after="6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При этом, если пакет содержит ошибочные запросы, то в поле «Код ошибки» появляется код = </w:t>
      </w:r>
      <w:r w:rsidRPr="00FF3F2B">
        <w:rPr>
          <w:rFonts w:ascii="Times New Roman" w:hAnsi="Times New Roman" w:cs="Times New Roman"/>
          <w:sz w:val="20"/>
          <w:szCs w:val="20"/>
        </w:rPr>
        <w:t>‘1’</w:t>
      </w:r>
      <w:r>
        <w:rPr>
          <w:rFonts w:ascii="Times New Roman" w:hAnsi="Times New Roman" w:cs="Times New Roman"/>
          <w:sz w:val="20"/>
          <w:szCs w:val="20"/>
        </w:rPr>
        <w:t xml:space="preserve"> с описанием ошибки в поле «Описание ошибки».</w:t>
      </w:r>
    </w:p>
    <w:p w:rsidR="008F675B" w:rsidRPr="004D6832" w:rsidRDefault="008F675B" w:rsidP="008F675B">
      <w:pPr>
        <w:pStyle w:val="a3"/>
        <w:spacing w:after="24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Для выполнения функции удаления пакета или передачи на подпись из основной формы «Ввод и авторизация пакетов» находим нужный </w:t>
      </w:r>
      <w:r>
        <w:rPr>
          <w:rFonts w:ascii="Times New Roman" w:hAnsi="Times New Roman" w:cs="Times New Roman"/>
          <w:sz w:val="20"/>
          <w:szCs w:val="20"/>
          <w:lang w:val="en-US"/>
        </w:rPr>
        <w:t>ID</w:t>
      </w:r>
      <w:r>
        <w:rPr>
          <w:rFonts w:ascii="Times New Roman" w:hAnsi="Times New Roman" w:cs="Times New Roman"/>
          <w:sz w:val="20"/>
          <w:szCs w:val="20"/>
        </w:rPr>
        <w:t xml:space="preserve"> пакета (можно по фильтру) и устанавливаем курсор на любом из запросов пакета. Нажимаем соответствующую кнопку для выполнения действия с пакетом</w:t>
      </w:r>
      <w:r w:rsidRPr="004D6832">
        <w:rPr>
          <w:rFonts w:ascii="Times New Roman" w:hAnsi="Times New Roman" w:cs="Times New Roman"/>
          <w:sz w:val="20"/>
          <w:szCs w:val="20"/>
        </w:rPr>
        <w:t>.</w:t>
      </w:r>
    </w:p>
    <w:p w:rsidR="004D6832" w:rsidRDefault="008F675B" w:rsidP="004D6832">
      <w:pPr>
        <w:pStyle w:val="a3"/>
        <w:spacing w:after="240"/>
        <w:ind w:left="0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 w:rsidRPr="004C1455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59A11E33" wp14:editId="15105EF9">
            <wp:extent cx="4585276" cy="1781175"/>
            <wp:effectExtent l="0" t="0" r="635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90819" cy="178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32" w:rsidRPr="004D6832" w:rsidRDefault="004D6832" w:rsidP="004222E9">
      <w:pPr>
        <w:pStyle w:val="a3"/>
        <w:spacing w:after="240"/>
        <w:ind w:left="0" w:firstLine="426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 w:rsidRPr="004D6832">
        <w:rPr>
          <w:rFonts w:ascii="Times New Roman" w:hAnsi="Times New Roman" w:cs="Times New Roman"/>
          <w:sz w:val="20"/>
          <w:szCs w:val="20"/>
        </w:rPr>
        <w:t xml:space="preserve">При этом, если для передачи на подпись </w:t>
      </w:r>
      <w:r>
        <w:rPr>
          <w:rFonts w:ascii="Times New Roman" w:hAnsi="Times New Roman" w:cs="Times New Roman"/>
          <w:sz w:val="20"/>
          <w:szCs w:val="20"/>
        </w:rPr>
        <w:t>выбрали пакет, содержащий ошибки, система выдаст сообщение об ошибке</w:t>
      </w:r>
      <w:r w:rsidRPr="004D6832">
        <w:rPr>
          <w:rFonts w:ascii="Times New Roman" w:hAnsi="Times New Roman" w:cs="Times New Roman"/>
          <w:sz w:val="20"/>
          <w:szCs w:val="20"/>
        </w:rPr>
        <w:t>:</w:t>
      </w:r>
    </w:p>
    <w:p w:rsidR="004D6832" w:rsidRDefault="004D6832" w:rsidP="004D6832">
      <w:pPr>
        <w:pStyle w:val="a3"/>
        <w:spacing w:after="240"/>
        <w:ind w:left="0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 w:rsidRPr="0020114C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25B01B58" wp14:editId="7015C83F">
            <wp:extent cx="2343240" cy="84772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68916" cy="85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32" w:rsidRDefault="004D6832" w:rsidP="004D6832">
      <w:pPr>
        <w:spacing w:before="360" w:after="240"/>
        <w:ind w:left="425" w:hanging="425"/>
        <w:rPr>
          <w:rFonts w:ascii="Times New Roman" w:hAnsi="Times New Roman" w:cs="Times New Roman"/>
          <w:b/>
          <w:sz w:val="20"/>
          <w:szCs w:val="20"/>
        </w:rPr>
      </w:pPr>
      <w:r w:rsidRPr="00F857D2">
        <w:rPr>
          <w:rFonts w:ascii="Times New Roman" w:hAnsi="Times New Roman" w:cs="Times New Roman"/>
          <w:b/>
          <w:color w:val="C00000"/>
          <w:sz w:val="20"/>
          <w:szCs w:val="20"/>
        </w:rPr>
        <w:t>►</w:t>
      </w:r>
      <w:r w:rsidRPr="00F857D2">
        <w:rPr>
          <w:rFonts w:ascii="Times New Roman" w:hAnsi="Times New Roman" w:cs="Times New Roman"/>
          <w:b/>
          <w:sz w:val="20"/>
          <w:szCs w:val="20"/>
        </w:rPr>
        <w:tab/>
      </w:r>
      <w:r w:rsidRPr="000D6815">
        <w:rPr>
          <w:rFonts w:ascii="Times New Roman" w:hAnsi="Times New Roman" w:cs="Times New Roman"/>
          <w:b/>
          <w:sz w:val="20"/>
          <w:szCs w:val="20"/>
        </w:rPr>
        <w:t>Пакет,</w:t>
      </w:r>
      <w:r>
        <w:rPr>
          <w:rFonts w:ascii="Times New Roman" w:hAnsi="Times New Roman" w:cs="Times New Roman"/>
          <w:b/>
          <w:sz w:val="20"/>
          <w:szCs w:val="20"/>
        </w:rPr>
        <w:t xml:space="preserve"> загруженный с ошибками данных, </w:t>
      </w:r>
      <w:r w:rsidR="00244C0C">
        <w:rPr>
          <w:rFonts w:ascii="Times New Roman" w:hAnsi="Times New Roman" w:cs="Times New Roman"/>
          <w:b/>
          <w:sz w:val="20"/>
          <w:szCs w:val="20"/>
        </w:rPr>
        <w:t>нельзя</w:t>
      </w:r>
      <w:r>
        <w:rPr>
          <w:rFonts w:ascii="Times New Roman" w:hAnsi="Times New Roman" w:cs="Times New Roman"/>
          <w:b/>
          <w:sz w:val="20"/>
          <w:szCs w:val="20"/>
        </w:rPr>
        <w:t xml:space="preserve"> передать на следующий этап обработки</w:t>
      </w:r>
    </w:p>
    <w:p w:rsidR="00C7618A" w:rsidRDefault="008F675B" w:rsidP="00C7618A">
      <w:pPr>
        <w:pStyle w:val="a3"/>
        <w:spacing w:after="12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 xml:space="preserve">Для удаления ошибочного пакета с </w:t>
      </w:r>
      <w:r>
        <w:rPr>
          <w:rFonts w:ascii="Times New Roman" w:hAnsi="Times New Roman" w:cs="Times New Roman"/>
          <w:sz w:val="20"/>
          <w:szCs w:val="20"/>
          <w:lang w:val="en-US"/>
        </w:rPr>
        <w:t>ID</w:t>
      </w:r>
      <w:r w:rsidRPr="008F675B">
        <w:rPr>
          <w:rFonts w:ascii="Times New Roman" w:hAnsi="Times New Roman" w:cs="Times New Roman"/>
          <w:sz w:val="20"/>
          <w:szCs w:val="20"/>
        </w:rPr>
        <w:t xml:space="preserve"> = 40</w:t>
      </w:r>
      <w:r>
        <w:rPr>
          <w:rFonts w:ascii="Times New Roman" w:hAnsi="Times New Roman" w:cs="Times New Roman"/>
          <w:sz w:val="20"/>
          <w:szCs w:val="20"/>
        </w:rPr>
        <w:t xml:space="preserve"> встаем на запрос, </w:t>
      </w:r>
      <w:r w:rsidR="00244C0C">
        <w:rPr>
          <w:rFonts w:ascii="Times New Roman" w:hAnsi="Times New Roman" w:cs="Times New Roman"/>
          <w:sz w:val="20"/>
          <w:szCs w:val="20"/>
        </w:rPr>
        <w:t xml:space="preserve">у которого </w:t>
      </w:r>
      <w:r>
        <w:rPr>
          <w:rFonts w:ascii="Times New Roman" w:hAnsi="Times New Roman" w:cs="Times New Roman"/>
          <w:sz w:val="20"/>
          <w:szCs w:val="20"/>
        </w:rPr>
        <w:t>в поле «</w:t>
      </w:r>
      <w:r>
        <w:rPr>
          <w:rFonts w:ascii="Times New Roman" w:hAnsi="Times New Roman" w:cs="Times New Roman"/>
          <w:sz w:val="20"/>
          <w:szCs w:val="20"/>
          <w:lang w:val="en-US"/>
        </w:rPr>
        <w:t>ID</w:t>
      </w:r>
      <w:r w:rsidRPr="008F675B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пакета» значение 40 и нажимаем кнопку «Удалить»</w:t>
      </w: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226695" cy="226695"/>
            <wp:effectExtent l="19050" t="19050" r="20955" b="20955"/>
            <wp:docPr id="63" name="Рисунок 63" descr="C:\RBpartners\MyProjects\BarsGL_Interface\Права доступа\ico\st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RBpartners\MyProjects\BarsGL_Interface\Права доступа\ico\stop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" cy="2266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0"/>
          <w:szCs w:val="20"/>
        </w:rPr>
        <w:t xml:space="preserve">. </w:t>
      </w:r>
    </w:p>
    <w:p w:rsidR="00C7618A" w:rsidRDefault="00C7618A" w:rsidP="00C7618A">
      <w:pPr>
        <w:pStyle w:val="a3"/>
        <w:spacing w:after="36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В открывшейся форме «Удаление пакета» подтверждаем удаление пакета с </w:t>
      </w:r>
      <w:r>
        <w:rPr>
          <w:rFonts w:ascii="Times New Roman" w:hAnsi="Times New Roman" w:cs="Times New Roman"/>
          <w:sz w:val="20"/>
          <w:szCs w:val="20"/>
          <w:lang w:val="en-US"/>
        </w:rPr>
        <w:t>ID</w:t>
      </w:r>
      <w:r w:rsidRPr="008F675B">
        <w:rPr>
          <w:rFonts w:ascii="Times New Roman" w:hAnsi="Times New Roman" w:cs="Times New Roman"/>
          <w:sz w:val="20"/>
          <w:szCs w:val="20"/>
        </w:rPr>
        <w:t xml:space="preserve"> = 40</w:t>
      </w:r>
      <w:r>
        <w:rPr>
          <w:rFonts w:ascii="Times New Roman" w:hAnsi="Times New Roman" w:cs="Times New Roman"/>
          <w:sz w:val="20"/>
          <w:szCs w:val="20"/>
        </w:rPr>
        <w:t xml:space="preserve"> по кнопке «Удалить» или отказываемся от удаления по кнопке «Закрыть».</w:t>
      </w:r>
    </w:p>
    <w:p w:rsidR="0020114C" w:rsidRDefault="004C1455" w:rsidP="00D16F01">
      <w:pPr>
        <w:pStyle w:val="a3"/>
        <w:spacing w:after="240"/>
        <w:ind w:left="0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 w:rsidRPr="004C1455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0519EC17" wp14:editId="102C8263">
            <wp:extent cx="1508452" cy="84772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39605" cy="86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FDE" w:rsidRPr="00511358" w:rsidRDefault="00BC2FDE" w:rsidP="00244C0C">
      <w:pPr>
        <w:pStyle w:val="3"/>
        <w:numPr>
          <w:ilvl w:val="2"/>
          <w:numId w:val="13"/>
        </w:numPr>
        <w:spacing w:before="480" w:after="240"/>
        <w:ind w:left="1134" w:hanging="646"/>
        <w:rPr>
          <w:rFonts w:ascii="Times New Roman" w:hAnsi="Times New Roman" w:cs="Times New Roman"/>
          <w:b/>
          <w:color w:val="2F5496" w:themeColor="accent5" w:themeShade="BF"/>
          <w:sz w:val="20"/>
          <w:szCs w:val="20"/>
        </w:rPr>
      </w:pPr>
      <w:bookmarkStart w:id="24" w:name="_Toc456273683"/>
      <w:r w:rsidRPr="00511358">
        <w:rPr>
          <w:rFonts w:ascii="Times New Roman" w:hAnsi="Times New Roman" w:cs="Times New Roman"/>
          <w:b/>
          <w:color w:val="2F5496" w:themeColor="accent5" w:themeShade="BF"/>
          <w:sz w:val="20"/>
          <w:szCs w:val="20"/>
        </w:rPr>
        <w:t>Подпис</w:t>
      </w:r>
      <w:r w:rsidR="003F13AB">
        <w:rPr>
          <w:rFonts w:ascii="Times New Roman" w:hAnsi="Times New Roman" w:cs="Times New Roman"/>
          <w:b/>
          <w:color w:val="2F5496" w:themeColor="accent5" w:themeShade="BF"/>
          <w:sz w:val="20"/>
          <w:szCs w:val="20"/>
        </w:rPr>
        <w:t>ание</w:t>
      </w:r>
      <w:r w:rsidRPr="00511358">
        <w:rPr>
          <w:rFonts w:ascii="Times New Roman" w:hAnsi="Times New Roman" w:cs="Times New Roman"/>
          <w:b/>
          <w:color w:val="2F5496" w:themeColor="accent5" w:themeShade="BF"/>
          <w:sz w:val="20"/>
          <w:szCs w:val="20"/>
        </w:rPr>
        <w:t xml:space="preserve"> пакета запросов</w:t>
      </w:r>
      <w:bookmarkEnd w:id="24"/>
    </w:p>
    <w:p w:rsidR="00F77E15" w:rsidRPr="00F77E15" w:rsidRDefault="00F77E15" w:rsidP="00F77E15">
      <w:pPr>
        <w:pStyle w:val="4"/>
        <w:numPr>
          <w:ilvl w:val="3"/>
          <w:numId w:val="13"/>
        </w:numPr>
        <w:spacing w:before="360" w:after="240"/>
        <w:ind w:left="1701" w:hanging="788"/>
        <w:rPr>
          <w:rFonts w:ascii="Times New Roman" w:hAnsi="Times New Roman" w:cs="Times New Roman"/>
          <w:b/>
          <w:i w:val="0"/>
          <w:color w:val="1F3864" w:themeColor="accent5" w:themeShade="80"/>
          <w:sz w:val="18"/>
          <w:szCs w:val="18"/>
        </w:rPr>
      </w:pPr>
      <w:r>
        <w:rPr>
          <w:rFonts w:ascii="Times New Roman" w:hAnsi="Times New Roman" w:cs="Times New Roman"/>
          <w:b/>
          <w:i w:val="0"/>
          <w:color w:val="1F3864" w:themeColor="accent5" w:themeShade="80"/>
          <w:sz w:val="18"/>
          <w:szCs w:val="18"/>
        </w:rPr>
        <w:t>Выбор шага подписи и авторизации операций пакета</w:t>
      </w:r>
    </w:p>
    <w:p w:rsidR="000E5C0A" w:rsidRDefault="000E5C0A" w:rsidP="000E5C0A">
      <w:pPr>
        <w:pStyle w:val="a3"/>
        <w:spacing w:after="36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В форме «Ввод и авторизация пакетов» нажимаем кнопку «Выбор шага обработки» и в открывшейся форме из выпадающего списка поля «Шаг обработки» выбираем</w:t>
      </w:r>
      <w:r w:rsidRPr="00176BDB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шаг «Подпись (авторизация)». </w:t>
      </w:r>
    </w:p>
    <w:p w:rsidR="000E5C0A" w:rsidRDefault="000E5C0A" w:rsidP="000E5C0A">
      <w:pPr>
        <w:pStyle w:val="a3"/>
        <w:spacing w:after="360"/>
        <w:ind w:left="0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 w:rsidRPr="000E5C0A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2C17E683" wp14:editId="2193229D">
            <wp:extent cx="2384258" cy="11049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87379" cy="110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211" w:rsidRPr="00DD7F0B" w:rsidRDefault="004B0211" w:rsidP="004B0211">
      <w:pPr>
        <w:pStyle w:val="a3"/>
        <w:spacing w:before="360" w:after="36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После нажатия кнопки «Выбрать» становятся доступны</w:t>
      </w:r>
      <w:r w:rsidRPr="00796A17">
        <w:rPr>
          <w:rFonts w:ascii="Times New Roman" w:hAnsi="Times New Roman" w:cs="Times New Roman"/>
          <w:sz w:val="20"/>
          <w:szCs w:val="20"/>
        </w:rPr>
        <w:t xml:space="preserve">ми </w:t>
      </w:r>
      <w:r>
        <w:rPr>
          <w:rFonts w:ascii="Times New Roman" w:hAnsi="Times New Roman" w:cs="Times New Roman"/>
          <w:sz w:val="20"/>
          <w:szCs w:val="20"/>
        </w:rPr>
        <w:t xml:space="preserve">кнопки – </w:t>
      </w:r>
      <w:r w:rsidRPr="00CB092B">
        <w:rPr>
          <w:rFonts w:ascii="Times New Roman" w:hAnsi="Times New Roman" w:cs="Times New Roman"/>
          <w:sz w:val="20"/>
          <w:szCs w:val="20"/>
        </w:rPr>
        <w:t>удаление</w:t>
      </w:r>
      <w:r>
        <w:rPr>
          <w:rFonts w:ascii="Times New Roman" w:hAnsi="Times New Roman" w:cs="Times New Roman"/>
          <w:sz w:val="20"/>
          <w:szCs w:val="20"/>
        </w:rPr>
        <w:t>, подписание с авторизацией операций по пакету</w:t>
      </w:r>
      <w:r w:rsidR="00DD7F0B">
        <w:rPr>
          <w:rFonts w:ascii="Times New Roman" w:hAnsi="Times New Roman" w:cs="Times New Roman"/>
          <w:sz w:val="20"/>
          <w:szCs w:val="20"/>
        </w:rPr>
        <w:t xml:space="preserve"> и экспорт в Excel для ошибочных запросов.</w:t>
      </w:r>
    </w:p>
    <w:p w:rsidR="000E5C0A" w:rsidRPr="00DE3E77" w:rsidRDefault="004B0211" w:rsidP="000E5C0A">
      <w:pPr>
        <w:pStyle w:val="a3"/>
        <w:spacing w:after="360"/>
        <w:ind w:left="0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 w:rsidRPr="004B0211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55F82CDA" wp14:editId="535EE463">
            <wp:extent cx="4752975" cy="1406332"/>
            <wp:effectExtent l="0" t="0" r="0" b="381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80440" cy="141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E15" w:rsidRPr="00F77E15" w:rsidRDefault="00F77E15" w:rsidP="00F77E15">
      <w:pPr>
        <w:pStyle w:val="4"/>
        <w:numPr>
          <w:ilvl w:val="3"/>
          <w:numId w:val="13"/>
        </w:numPr>
        <w:spacing w:before="360" w:after="240"/>
        <w:ind w:left="1701" w:hanging="788"/>
        <w:rPr>
          <w:rFonts w:ascii="Times New Roman" w:hAnsi="Times New Roman" w:cs="Times New Roman"/>
          <w:b/>
          <w:i w:val="0"/>
          <w:color w:val="1F3864" w:themeColor="accent5" w:themeShade="80"/>
          <w:sz w:val="18"/>
          <w:szCs w:val="18"/>
        </w:rPr>
      </w:pPr>
      <w:r>
        <w:rPr>
          <w:rFonts w:ascii="Times New Roman" w:hAnsi="Times New Roman" w:cs="Times New Roman"/>
          <w:b/>
          <w:i w:val="0"/>
          <w:color w:val="1F3864" w:themeColor="accent5" w:themeShade="80"/>
          <w:sz w:val="18"/>
          <w:szCs w:val="18"/>
        </w:rPr>
        <w:t>Визуальный контроль пакета</w:t>
      </w:r>
      <w:r w:rsidR="001D15E7">
        <w:rPr>
          <w:rFonts w:ascii="Times New Roman" w:hAnsi="Times New Roman" w:cs="Times New Roman"/>
          <w:b/>
          <w:i w:val="0"/>
          <w:color w:val="1F3864" w:themeColor="accent5" w:themeShade="80"/>
          <w:sz w:val="18"/>
          <w:szCs w:val="18"/>
        </w:rPr>
        <w:t xml:space="preserve"> и его подписание</w:t>
      </w:r>
    </w:p>
    <w:p w:rsidR="0003042B" w:rsidRDefault="0003042B" w:rsidP="0003042B">
      <w:pPr>
        <w:pStyle w:val="a3"/>
        <w:spacing w:before="240" w:after="6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Для просмотра содержимого пакета устан</w:t>
      </w:r>
      <w:r w:rsidR="00C65F9F">
        <w:rPr>
          <w:rFonts w:ascii="Times New Roman" w:hAnsi="Times New Roman" w:cs="Times New Roman"/>
          <w:sz w:val="20"/>
          <w:szCs w:val="20"/>
        </w:rPr>
        <w:t>авливаем</w:t>
      </w:r>
      <w:r>
        <w:rPr>
          <w:rFonts w:ascii="Times New Roman" w:hAnsi="Times New Roman" w:cs="Times New Roman"/>
          <w:sz w:val="20"/>
          <w:szCs w:val="20"/>
        </w:rPr>
        <w:t xml:space="preserve"> фильтр по </w:t>
      </w:r>
      <w:r w:rsidR="00CB6583">
        <w:rPr>
          <w:rFonts w:ascii="Times New Roman" w:hAnsi="Times New Roman" w:cs="Times New Roman"/>
          <w:sz w:val="20"/>
          <w:szCs w:val="20"/>
        </w:rPr>
        <w:t xml:space="preserve">нужному </w:t>
      </w:r>
      <w:r>
        <w:rPr>
          <w:rFonts w:ascii="Times New Roman" w:hAnsi="Times New Roman" w:cs="Times New Roman"/>
          <w:sz w:val="20"/>
          <w:szCs w:val="20"/>
          <w:lang w:val="en-US"/>
        </w:rPr>
        <w:t>ID</w:t>
      </w:r>
      <w:r w:rsidRPr="0003042B">
        <w:rPr>
          <w:rFonts w:ascii="Times New Roman" w:hAnsi="Times New Roman" w:cs="Times New Roman"/>
          <w:sz w:val="20"/>
          <w:szCs w:val="20"/>
        </w:rPr>
        <w:t xml:space="preserve"> пакета</w:t>
      </w:r>
      <w:r w:rsidR="00CB6583">
        <w:rPr>
          <w:rFonts w:ascii="Times New Roman" w:hAnsi="Times New Roman" w:cs="Times New Roman"/>
          <w:sz w:val="20"/>
          <w:szCs w:val="20"/>
        </w:rPr>
        <w:t xml:space="preserve">. </w:t>
      </w:r>
      <w:r w:rsidR="00C65F9F">
        <w:rPr>
          <w:rFonts w:ascii="Times New Roman" w:hAnsi="Times New Roman" w:cs="Times New Roman"/>
          <w:sz w:val="20"/>
          <w:szCs w:val="20"/>
        </w:rPr>
        <w:t>В</w:t>
      </w:r>
      <w:r w:rsidR="00CB6583">
        <w:rPr>
          <w:rFonts w:ascii="Times New Roman" w:hAnsi="Times New Roman" w:cs="Times New Roman"/>
          <w:sz w:val="20"/>
          <w:szCs w:val="20"/>
        </w:rPr>
        <w:t xml:space="preserve"> нижней части экрана </w:t>
      </w:r>
      <w:r w:rsidR="00C65F9F">
        <w:rPr>
          <w:rFonts w:ascii="Times New Roman" w:hAnsi="Times New Roman" w:cs="Times New Roman"/>
          <w:sz w:val="20"/>
          <w:szCs w:val="20"/>
        </w:rPr>
        <w:t>можно увидеть</w:t>
      </w:r>
      <w:r w:rsidR="00CB6583">
        <w:rPr>
          <w:rFonts w:ascii="Times New Roman" w:hAnsi="Times New Roman" w:cs="Times New Roman"/>
          <w:sz w:val="20"/>
          <w:szCs w:val="20"/>
        </w:rPr>
        <w:t xml:space="preserve"> количество запросов, составляющих пакет. Для просмотра отдельного запроса пакета нажимаем кнопку «Просмотр».</w:t>
      </w:r>
    </w:p>
    <w:p w:rsidR="00C65F9F" w:rsidRDefault="00C65F9F" w:rsidP="00C65F9F">
      <w:pPr>
        <w:pStyle w:val="a3"/>
        <w:spacing w:after="6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По кнопке «Удалить» можем удалить пакет, если по нему не найдено ни одного </w:t>
      </w:r>
      <w:r w:rsidR="00082110">
        <w:rPr>
          <w:rFonts w:ascii="Times New Roman" w:hAnsi="Times New Roman" w:cs="Times New Roman"/>
          <w:sz w:val="20"/>
          <w:szCs w:val="20"/>
        </w:rPr>
        <w:t xml:space="preserve">обработанного </w:t>
      </w:r>
      <w:r>
        <w:rPr>
          <w:rFonts w:ascii="Times New Roman" w:hAnsi="Times New Roman" w:cs="Times New Roman"/>
          <w:sz w:val="20"/>
          <w:szCs w:val="20"/>
        </w:rPr>
        <w:t>запроса</w:t>
      </w:r>
      <w:r w:rsidR="00F77E15">
        <w:rPr>
          <w:rFonts w:ascii="Times New Roman" w:hAnsi="Times New Roman" w:cs="Times New Roman"/>
          <w:sz w:val="20"/>
          <w:szCs w:val="20"/>
        </w:rPr>
        <w:t xml:space="preserve"> (не найдено ни одной авторизованной операции с проводками)</w:t>
      </w:r>
      <w:r>
        <w:rPr>
          <w:rFonts w:ascii="Times New Roman" w:hAnsi="Times New Roman" w:cs="Times New Roman"/>
          <w:sz w:val="20"/>
          <w:szCs w:val="20"/>
        </w:rPr>
        <w:t>.</w:t>
      </w:r>
    </w:p>
    <w:p w:rsidR="001D15E7" w:rsidRDefault="001D15E7" w:rsidP="001D15E7">
      <w:pPr>
        <w:pStyle w:val="a3"/>
        <w:spacing w:after="6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По кнопке «Подписать» подписываем все запросы пакета. Для этого находим нужный </w:t>
      </w:r>
      <w:r>
        <w:rPr>
          <w:rFonts w:ascii="Times New Roman" w:hAnsi="Times New Roman" w:cs="Times New Roman"/>
          <w:sz w:val="20"/>
          <w:szCs w:val="20"/>
          <w:lang w:val="en-US"/>
        </w:rPr>
        <w:t>ID</w:t>
      </w:r>
      <w:r>
        <w:rPr>
          <w:rFonts w:ascii="Times New Roman" w:hAnsi="Times New Roman" w:cs="Times New Roman"/>
          <w:sz w:val="20"/>
          <w:szCs w:val="20"/>
        </w:rPr>
        <w:t xml:space="preserve"> пакета (можно по фильтру) и устанавливаем курсор на любом запросе пакета.</w:t>
      </w:r>
    </w:p>
    <w:p w:rsidR="001D15E7" w:rsidRDefault="001D15E7" w:rsidP="001D15E7">
      <w:pPr>
        <w:pStyle w:val="a3"/>
        <w:spacing w:after="36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Нажимаем кнопку «Подписать». В открывшейся форме «Подпись пакета» подтверждаем подписание пакета по кнопке «Подписать» или отказываемся от подписания по кнопке «Закрыть».</w:t>
      </w:r>
    </w:p>
    <w:p w:rsidR="0075351C" w:rsidRDefault="0075351C" w:rsidP="001D15E7">
      <w:pPr>
        <w:pStyle w:val="a3"/>
        <w:spacing w:before="240" w:after="240"/>
        <w:ind w:left="0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 w:rsidRPr="0075351C">
        <w:rPr>
          <w:rFonts w:ascii="Times New Roman" w:hAnsi="Times New Roman" w:cs="Times New Roman"/>
          <w:noProof/>
          <w:sz w:val="20"/>
          <w:szCs w:val="20"/>
          <w:lang w:eastAsia="ru-RU"/>
        </w:rPr>
        <w:lastRenderedPageBreak/>
        <w:drawing>
          <wp:inline distT="0" distB="0" distL="0" distR="0" wp14:anchorId="1042C6EF" wp14:editId="4BB4FE0A">
            <wp:extent cx="1581666" cy="889687"/>
            <wp:effectExtent l="0" t="0" r="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94672" cy="89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E15" w:rsidRPr="00F77E15" w:rsidRDefault="001D15E7" w:rsidP="00F77E15">
      <w:pPr>
        <w:pStyle w:val="4"/>
        <w:numPr>
          <w:ilvl w:val="3"/>
          <w:numId w:val="13"/>
        </w:numPr>
        <w:spacing w:before="360" w:after="240"/>
        <w:ind w:left="1701" w:hanging="788"/>
        <w:rPr>
          <w:rFonts w:ascii="Times New Roman" w:hAnsi="Times New Roman" w:cs="Times New Roman"/>
          <w:b/>
          <w:i w:val="0"/>
          <w:color w:val="1F3864" w:themeColor="accent5" w:themeShade="80"/>
          <w:sz w:val="18"/>
          <w:szCs w:val="18"/>
        </w:rPr>
      </w:pPr>
      <w:r>
        <w:rPr>
          <w:rFonts w:ascii="Times New Roman" w:hAnsi="Times New Roman" w:cs="Times New Roman"/>
          <w:b/>
          <w:i w:val="0"/>
          <w:color w:val="1F3864" w:themeColor="accent5" w:themeShade="80"/>
          <w:sz w:val="18"/>
          <w:szCs w:val="18"/>
        </w:rPr>
        <w:t>А</w:t>
      </w:r>
      <w:r w:rsidR="00F77E15" w:rsidRPr="002D7A88">
        <w:rPr>
          <w:rFonts w:ascii="Times New Roman" w:hAnsi="Times New Roman" w:cs="Times New Roman"/>
          <w:b/>
          <w:i w:val="0"/>
          <w:color w:val="1F3864" w:themeColor="accent5" w:themeShade="80"/>
          <w:sz w:val="18"/>
          <w:szCs w:val="18"/>
        </w:rPr>
        <w:t>вторизация операций пакета с текущей датой проводки</w:t>
      </w:r>
    </w:p>
    <w:p w:rsidR="00CF0808" w:rsidRDefault="00CF0808" w:rsidP="0003042B">
      <w:pPr>
        <w:pStyle w:val="a3"/>
        <w:spacing w:before="240" w:after="6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Если пакет содержит запросы с датой проводки текущего операционного дня, то запускается процедура создания операций по каждому запросу пакета. По ее окончанию все успешно обработанные запросы получают статус </w:t>
      </w:r>
      <w:r>
        <w:rPr>
          <w:rFonts w:ascii="Times New Roman" w:hAnsi="Times New Roman" w:cs="Times New Roman"/>
          <w:sz w:val="20"/>
          <w:szCs w:val="20"/>
          <w:lang w:val="en-US"/>
        </w:rPr>
        <w:t>COMPLETED</w:t>
      </w:r>
      <w:r w:rsidRPr="00CF0808">
        <w:rPr>
          <w:rFonts w:ascii="Times New Roman" w:hAnsi="Times New Roman" w:cs="Times New Roman"/>
          <w:sz w:val="20"/>
          <w:szCs w:val="20"/>
        </w:rPr>
        <w:t xml:space="preserve"> и </w:t>
      </w:r>
      <w:r>
        <w:rPr>
          <w:rFonts w:ascii="Times New Roman" w:hAnsi="Times New Roman" w:cs="Times New Roman"/>
          <w:sz w:val="20"/>
          <w:szCs w:val="20"/>
        </w:rPr>
        <w:t>становятся невидимыми на данном шаге обработки.</w:t>
      </w:r>
    </w:p>
    <w:p w:rsidR="003174CC" w:rsidRPr="002D7A88" w:rsidRDefault="003174CC" w:rsidP="002D7A88">
      <w:pPr>
        <w:pStyle w:val="4"/>
        <w:numPr>
          <w:ilvl w:val="3"/>
          <w:numId w:val="13"/>
        </w:numPr>
        <w:spacing w:before="360" w:after="240"/>
        <w:ind w:left="1701" w:hanging="788"/>
        <w:rPr>
          <w:rFonts w:ascii="Times New Roman" w:hAnsi="Times New Roman" w:cs="Times New Roman"/>
          <w:b/>
          <w:i w:val="0"/>
          <w:color w:val="1F3864" w:themeColor="accent5" w:themeShade="80"/>
          <w:sz w:val="18"/>
          <w:szCs w:val="18"/>
        </w:rPr>
      </w:pPr>
      <w:r w:rsidRPr="002D7A88">
        <w:rPr>
          <w:rFonts w:ascii="Times New Roman" w:hAnsi="Times New Roman" w:cs="Times New Roman"/>
          <w:b/>
          <w:i w:val="0"/>
          <w:color w:val="1F3864" w:themeColor="accent5" w:themeShade="80"/>
          <w:sz w:val="18"/>
          <w:szCs w:val="18"/>
        </w:rPr>
        <w:t>Перевод пакета в ожидание подтверждения архивной даты проводки</w:t>
      </w:r>
    </w:p>
    <w:p w:rsidR="003174CC" w:rsidRDefault="003174CC" w:rsidP="003174CC">
      <w:pPr>
        <w:pStyle w:val="a3"/>
        <w:spacing w:after="24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Если пакет содержит запросы с архивной датой проводки, то после подписания запроса по кнопке «Подписать» запрос переходит в состояние ожидания подтверждения архивной даты со статусом </w:t>
      </w:r>
      <w:r>
        <w:rPr>
          <w:rFonts w:ascii="Times New Roman" w:hAnsi="Times New Roman" w:cs="Times New Roman"/>
          <w:sz w:val="20"/>
          <w:szCs w:val="20"/>
          <w:lang w:val="en-US"/>
        </w:rPr>
        <w:t>WAITDATE</w:t>
      </w:r>
      <w:r>
        <w:rPr>
          <w:rFonts w:ascii="Times New Roman" w:hAnsi="Times New Roman" w:cs="Times New Roman"/>
          <w:sz w:val="20"/>
          <w:szCs w:val="20"/>
        </w:rPr>
        <w:t>. Пакет запросов с таким статусом исключается из списка видимых на 2-ом шаге запросов</w:t>
      </w:r>
      <w:r w:rsidRPr="00F329F1">
        <w:rPr>
          <w:rFonts w:ascii="Times New Roman" w:hAnsi="Times New Roman" w:cs="Times New Roman"/>
          <w:sz w:val="20"/>
          <w:szCs w:val="20"/>
        </w:rPr>
        <w:t xml:space="preserve"> и становится </w:t>
      </w:r>
      <w:r>
        <w:rPr>
          <w:rFonts w:ascii="Times New Roman" w:hAnsi="Times New Roman" w:cs="Times New Roman"/>
          <w:sz w:val="20"/>
          <w:szCs w:val="20"/>
        </w:rPr>
        <w:t xml:space="preserve">доступным для дальнейшей авторизации на 3-ем шаге обработки. </w:t>
      </w:r>
    </w:p>
    <w:p w:rsidR="003174CC" w:rsidRPr="002D7A88" w:rsidRDefault="002D7A88" w:rsidP="002D7A88">
      <w:pPr>
        <w:pStyle w:val="4"/>
        <w:numPr>
          <w:ilvl w:val="3"/>
          <w:numId w:val="13"/>
        </w:numPr>
        <w:spacing w:before="360" w:after="240"/>
        <w:ind w:left="1701" w:hanging="788"/>
        <w:rPr>
          <w:rFonts w:ascii="Times New Roman" w:hAnsi="Times New Roman" w:cs="Times New Roman"/>
          <w:b/>
          <w:i w:val="0"/>
          <w:color w:val="1F3864" w:themeColor="accent5" w:themeShade="80"/>
          <w:sz w:val="18"/>
          <w:szCs w:val="18"/>
        </w:rPr>
      </w:pPr>
      <w:r>
        <w:rPr>
          <w:rFonts w:ascii="Times New Roman" w:hAnsi="Times New Roman" w:cs="Times New Roman"/>
          <w:b/>
          <w:i w:val="0"/>
          <w:color w:val="1F3864" w:themeColor="accent5" w:themeShade="80"/>
          <w:sz w:val="18"/>
          <w:szCs w:val="18"/>
        </w:rPr>
        <w:t>Описание ошибочных статусов</w:t>
      </w:r>
    </w:p>
    <w:p w:rsidR="00C65F9F" w:rsidRDefault="00C65F9F" w:rsidP="00C65F9F">
      <w:pPr>
        <w:pStyle w:val="a3"/>
        <w:spacing w:after="6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В списке запросов, отображаемых на 2-ом шаге обработки, кроме запросов со статусом </w:t>
      </w:r>
      <w:r>
        <w:rPr>
          <w:rFonts w:ascii="Times New Roman" w:hAnsi="Times New Roman" w:cs="Times New Roman"/>
          <w:sz w:val="20"/>
          <w:szCs w:val="20"/>
          <w:lang w:val="en-US"/>
        </w:rPr>
        <w:t>CONTROL</w:t>
      </w:r>
      <w:r w:rsidRPr="00B2701B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могут появиться запросы</w:t>
      </w:r>
      <w:r w:rsidRPr="002C30C6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со статусами </w:t>
      </w:r>
      <w:r>
        <w:rPr>
          <w:rFonts w:ascii="Times New Roman" w:hAnsi="Times New Roman" w:cs="Times New Roman"/>
          <w:sz w:val="20"/>
          <w:szCs w:val="20"/>
          <w:lang w:val="en-US"/>
        </w:rPr>
        <w:t>ERRPROC</w:t>
      </w:r>
      <w:r>
        <w:rPr>
          <w:rFonts w:ascii="Times New Roman" w:hAnsi="Times New Roman" w:cs="Times New Roman"/>
          <w:sz w:val="20"/>
          <w:szCs w:val="20"/>
        </w:rPr>
        <w:t xml:space="preserve"> и </w:t>
      </w:r>
      <w:r w:rsidRPr="001916C5">
        <w:rPr>
          <w:rFonts w:ascii="Times New Roman" w:hAnsi="Times New Roman" w:cs="Times New Roman"/>
          <w:sz w:val="20"/>
          <w:szCs w:val="20"/>
        </w:rPr>
        <w:t>REFUSE</w:t>
      </w:r>
      <w:r>
        <w:rPr>
          <w:rFonts w:ascii="Times New Roman" w:hAnsi="Times New Roman" w:cs="Times New Roman"/>
          <w:sz w:val="20"/>
          <w:szCs w:val="20"/>
          <w:lang w:val="en-US"/>
        </w:rPr>
        <w:t>DATE</w:t>
      </w:r>
      <w:r w:rsidR="00082110" w:rsidRPr="00082110">
        <w:rPr>
          <w:rFonts w:ascii="Times New Roman" w:hAnsi="Times New Roman" w:cs="Times New Roman"/>
          <w:sz w:val="20"/>
          <w:szCs w:val="20"/>
        </w:rPr>
        <w:t xml:space="preserve"> (</w:t>
      </w:r>
      <w:hyperlink w:anchor="error_state" w:history="1">
        <w:r w:rsidR="00082110" w:rsidRPr="00082110">
          <w:rPr>
            <w:rStyle w:val="a8"/>
            <w:rFonts w:ascii="Times New Roman" w:hAnsi="Times New Roman" w:cs="Times New Roman"/>
            <w:sz w:val="20"/>
            <w:szCs w:val="20"/>
          </w:rPr>
          <w:t>описание см.</w:t>
        </w:r>
      </w:hyperlink>
      <w:r w:rsidR="00082110" w:rsidRPr="00082110">
        <w:rPr>
          <w:rFonts w:ascii="Times New Roman" w:hAnsi="Times New Roman" w:cs="Times New Roman"/>
          <w:sz w:val="20"/>
          <w:szCs w:val="20"/>
        </w:rPr>
        <w:t xml:space="preserve"> </w:t>
      </w:r>
      <w:r w:rsidR="00082110">
        <w:rPr>
          <w:rFonts w:ascii="Times New Roman" w:hAnsi="Times New Roman" w:cs="Times New Roman"/>
          <w:sz w:val="20"/>
          <w:szCs w:val="20"/>
        </w:rPr>
        <w:t>в описание ошибочных статусов обработки операций, вводимых вручную</w:t>
      </w:r>
      <w:r w:rsidR="00082110" w:rsidRPr="00082110">
        <w:rPr>
          <w:rFonts w:ascii="Times New Roman" w:hAnsi="Times New Roman" w:cs="Times New Roman"/>
          <w:sz w:val="20"/>
          <w:szCs w:val="20"/>
        </w:rPr>
        <w:t>)</w:t>
      </w:r>
      <w:r>
        <w:rPr>
          <w:rFonts w:ascii="Times New Roman" w:hAnsi="Times New Roman" w:cs="Times New Roman"/>
          <w:sz w:val="20"/>
          <w:szCs w:val="20"/>
        </w:rPr>
        <w:t>.</w:t>
      </w:r>
      <w:r w:rsidR="00082110">
        <w:rPr>
          <w:rFonts w:ascii="Times New Roman" w:hAnsi="Times New Roman" w:cs="Times New Roman"/>
          <w:sz w:val="20"/>
          <w:szCs w:val="20"/>
        </w:rPr>
        <w:t xml:space="preserve"> </w:t>
      </w:r>
    </w:p>
    <w:p w:rsidR="00BC2FDE" w:rsidRPr="002D7A88" w:rsidRDefault="002D7A88" w:rsidP="002D7A88">
      <w:pPr>
        <w:pStyle w:val="4"/>
        <w:numPr>
          <w:ilvl w:val="3"/>
          <w:numId w:val="13"/>
        </w:numPr>
        <w:spacing w:before="360" w:after="240"/>
        <w:ind w:left="1701" w:hanging="788"/>
        <w:rPr>
          <w:rFonts w:ascii="Times New Roman" w:hAnsi="Times New Roman" w:cs="Times New Roman"/>
          <w:b/>
          <w:i w:val="0"/>
          <w:color w:val="1F3864" w:themeColor="accent5" w:themeShade="80"/>
          <w:sz w:val="18"/>
          <w:szCs w:val="18"/>
        </w:rPr>
      </w:pPr>
      <w:r>
        <w:rPr>
          <w:rFonts w:ascii="Times New Roman" w:hAnsi="Times New Roman" w:cs="Times New Roman"/>
          <w:b/>
          <w:i w:val="0"/>
          <w:color w:val="1F3864" w:themeColor="accent5" w:themeShade="80"/>
          <w:sz w:val="18"/>
          <w:szCs w:val="18"/>
        </w:rPr>
        <w:t>Выгрузка в Excel файл</w:t>
      </w:r>
    </w:p>
    <w:p w:rsidR="00BC2FDE" w:rsidRPr="002D7A88" w:rsidRDefault="002D7A88" w:rsidP="002D7A88">
      <w:pPr>
        <w:pStyle w:val="a3"/>
        <w:spacing w:after="6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Необработанные по пакету запросы можно выгрузить </w:t>
      </w:r>
      <w:r w:rsidRPr="002D7A88">
        <w:rPr>
          <w:rFonts w:ascii="Times New Roman" w:hAnsi="Times New Roman" w:cs="Times New Roman"/>
          <w:sz w:val="20"/>
          <w:szCs w:val="20"/>
        </w:rPr>
        <w:t>в Excel файл для анализа, исправления и формирования нового пакета.</w:t>
      </w:r>
      <w:r>
        <w:rPr>
          <w:rFonts w:ascii="Times New Roman" w:hAnsi="Times New Roman" w:cs="Times New Roman"/>
          <w:sz w:val="20"/>
          <w:szCs w:val="20"/>
        </w:rPr>
        <w:t xml:space="preserve"> Для этого нужно установить фильтр по </w:t>
      </w:r>
      <w:r>
        <w:rPr>
          <w:rFonts w:ascii="Times New Roman" w:hAnsi="Times New Roman" w:cs="Times New Roman"/>
          <w:sz w:val="20"/>
          <w:szCs w:val="20"/>
          <w:lang w:val="en-US"/>
        </w:rPr>
        <w:t>ID</w:t>
      </w:r>
      <w:r w:rsidRPr="002D7A88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пакета и нажать кнопку «Экспорт в Excel». При этом в Excel файл </w:t>
      </w:r>
      <w:r w:rsidRPr="002D7A88">
        <w:rPr>
          <w:rFonts w:ascii="Times New Roman" w:hAnsi="Times New Roman" w:cs="Times New Roman"/>
          <w:sz w:val="20"/>
          <w:szCs w:val="20"/>
        </w:rPr>
        <w:t>выгру</w:t>
      </w:r>
      <w:r w:rsidR="00725317">
        <w:rPr>
          <w:rFonts w:ascii="Times New Roman" w:hAnsi="Times New Roman" w:cs="Times New Roman"/>
          <w:sz w:val="20"/>
          <w:szCs w:val="20"/>
        </w:rPr>
        <w:t>жаю</w:t>
      </w:r>
      <w:r>
        <w:rPr>
          <w:rFonts w:ascii="Times New Roman" w:hAnsi="Times New Roman" w:cs="Times New Roman"/>
          <w:sz w:val="20"/>
          <w:szCs w:val="20"/>
        </w:rPr>
        <w:t>тся только те колонки, которые видимы в табличной форме «Ввод и авторизация пакетов».</w:t>
      </w:r>
    </w:p>
    <w:p w:rsidR="00BC2FDE" w:rsidRPr="00511358" w:rsidRDefault="00BC2FDE" w:rsidP="002D7A88">
      <w:pPr>
        <w:pStyle w:val="3"/>
        <w:numPr>
          <w:ilvl w:val="2"/>
          <w:numId w:val="13"/>
        </w:numPr>
        <w:spacing w:before="360" w:after="240"/>
        <w:ind w:left="1134" w:hanging="646"/>
        <w:rPr>
          <w:rFonts w:ascii="Times New Roman" w:hAnsi="Times New Roman" w:cs="Times New Roman"/>
          <w:b/>
          <w:color w:val="2F5496" w:themeColor="accent5" w:themeShade="BF"/>
          <w:sz w:val="20"/>
          <w:szCs w:val="20"/>
        </w:rPr>
      </w:pPr>
      <w:bookmarkStart w:id="25" w:name="_Toc456273684"/>
      <w:r w:rsidRPr="00511358">
        <w:rPr>
          <w:rFonts w:ascii="Times New Roman" w:hAnsi="Times New Roman" w:cs="Times New Roman"/>
          <w:b/>
          <w:color w:val="2F5496" w:themeColor="accent5" w:themeShade="BF"/>
          <w:sz w:val="20"/>
          <w:szCs w:val="20"/>
        </w:rPr>
        <w:t xml:space="preserve">Подтверждение даты </w:t>
      </w:r>
      <w:r w:rsidR="00C62BD3" w:rsidRPr="00511358">
        <w:rPr>
          <w:rFonts w:ascii="Times New Roman" w:hAnsi="Times New Roman" w:cs="Times New Roman"/>
          <w:b/>
          <w:color w:val="2F5496" w:themeColor="accent5" w:themeShade="BF"/>
          <w:sz w:val="20"/>
          <w:szCs w:val="20"/>
        </w:rPr>
        <w:t xml:space="preserve">пакета </w:t>
      </w:r>
      <w:r w:rsidRPr="00511358">
        <w:rPr>
          <w:rFonts w:ascii="Times New Roman" w:hAnsi="Times New Roman" w:cs="Times New Roman"/>
          <w:b/>
          <w:color w:val="2F5496" w:themeColor="accent5" w:themeShade="BF"/>
          <w:sz w:val="20"/>
          <w:szCs w:val="20"/>
        </w:rPr>
        <w:t>запрос</w:t>
      </w:r>
      <w:r w:rsidR="00C62BD3" w:rsidRPr="00511358">
        <w:rPr>
          <w:rFonts w:ascii="Times New Roman" w:hAnsi="Times New Roman" w:cs="Times New Roman"/>
          <w:b/>
          <w:color w:val="2F5496" w:themeColor="accent5" w:themeShade="BF"/>
          <w:sz w:val="20"/>
          <w:szCs w:val="20"/>
        </w:rPr>
        <w:t>ов</w:t>
      </w:r>
      <w:bookmarkEnd w:id="25"/>
    </w:p>
    <w:p w:rsidR="001D15E7" w:rsidRPr="00642308" w:rsidRDefault="001D15E7" w:rsidP="001D15E7">
      <w:pPr>
        <w:pStyle w:val="4"/>
        <w:numPr>
          <w:ilvl w:val="3"/>
          <w:numId w:val="13"/>
        </w:numPr>
        <w:spacing w:before="360" w:after="240"/>
        <w:ind w:left="1701" w:hanging="788"/>
        <w:rPr>
          <w:rFonts w:ascii="Times New Roman" w:hAnsi="Times New Roman" w:cs="Times New Roman"/>
          <w:b/>
          <w:i w:val="0"/>
          <w:color w:val="1F3864" w:themeColor="accent5" w:themeShade="80"/>
          <w:sz w:val="18"/>
          <w:szCs w:val="18"/>
        </w:rPr>
      </w:pPr>
      <w:r w:rsidRPr="00642308">
        <w:rPr>
          <w:rFonts w:ascii="Times New Roman" w:hAnsi="Times New Roman" w:cs="Times New Roman"/>
          <w:b/>
          <w:i w:val="0"/>
          <w:color w:val="1F3864" w:themeColor="accent5" w:themeShade="80"/>
          <w:sz w:val="18"/>
          <w:szCs w:val="18"/>
        </w:rPr>
        <w:t xml:space="preserve">Выбор шага </w:t>
      </w:r>
      <w:r>
        <w:rPr>
          <w:rFonts w:ascii="Times New Roman" w:hAnsi="Times New Roman" w:cs="Times New Roman"/>
          <w:b/>
          <w:i w:val="0"/>
          <w:color w:val="1F3864" w:themeColor="accent5" w:themeShade="80"/>
          <w:sz w:val="18"/>
          <w:szCs w:val="18"/>
        </w:rPr>
        <w:t>подтверждения даты</w:t>
      </w:r>
    </w:p>
    <w:p w:rsidR="001D15E7" w:rsidRPr="00DE3E77" w:rsidRDefault="001D15E7" w:rsidP="001D15E7">
      <w:pPr>
        <w:pStyle w:val="a3"/>
        <w:spacing w:after="24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В форме «Ввод и авторизация пакетов» нажимаем кнопку «Выбор шага обработки» и в открывшейся форме из выпадающего списка поля «Шаг обработки» выбираем</w:t>
      </w:r>
      <w:r w:rsidRPr="00176BDB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шаг «Подтверждение даты». </w:t>
      </w:r>
    </w:p>
    <w:p w:rsidR="001D15E7" w:rsidRDefault="001D15E7" w:rsidP="001D15E7">
      <w:pPr>
        <w:pStyle w:val="a3"/>
        <w:spacing w:before="240" w:after="240"/>
        <w:ind w:left="0"/>
        <w:contextualSpacing w:val="0"/>
        <w:rPr>
          <w:rFonts w:ascii="Times New Roman" w:hAnsi="Times New Roman" w:cs="Times New Roman"/>
          <w:sz w:val="20"/>
          <w:szCs w:val="20"/>
        </w:rPr>
      </w:pPr>
      <w:r w:rsidRPr="00D66A43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1829C838" wp14:editId="15F2DC98">
            <wp:extent cx="1666875" cy="1022432"/>
            <wp:effectExtent l="0" t="0" r="0" b="635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75130" cy="102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8FD" w:rsidRDefault="00C318FD" w:rsidP="00C318FD">
      <w:pPr>
        <w:pStyle w:val="4"/>
        <w:numPr>
          <w:ilvl w:val="3"/>
          <w:numId w:val="13"/>
        </w:numPr>
        <w:spacing w:before="360" w:after="240"/>
        <w:ind w:left="1701" w:hanging="788"/>
        <w:rPr>
          <w:rFonts w:ascii="Times New Roman" w:hAnsi="Times New Roman" w:cs="Times New Roman"/>
          <w:b/>
          <w:i w:val="0"/>
          <w:color w:val="1F3864" w:themeColor="accent5" w:themeShade="80"/>
          <w:sz w:val="18"/>
          <w:szCs w:val="18"/>
        </w:rPr>
      </w:pPr>
      <w:r>
        <w:rPr>
          <w:rFonts w:ascii="Times New Roman" w:hAnsi="Times New Roman" w:cs="Times New Roman"/>
          <w:b/>
          <w:i w:val="0"/>
          <w:color w:val="1F3864" w:themeColor="accent5" w:themeShade="80"/>
          <w:sz w:val="18"/>
          <w:szCs w:val="18"/>
        </w:rPr>
        <w:t>Визуальный контроль</w:t>
      </w:r>
    </w:p>
    <w:p w:rsidR="004F4B61" w:rsidRDefault="00725317" w:rsidP="00E4171A">
      <w:pPr>
        <w:pStyle w:val="a3"/>
        <w:spacing w:after="60"/>
        <w:ind w:left="0" w:firstLine="425"/>
        <w:contextualSpacing w:val="0"/>
        <w:jc w:val="both"/>
        <w:rPr>
          <w:rFonts w:ascii="Times New Roman" w:hAnsi="Times New Roman" w:cs="Times New Roman"/>
          <w:sz w:val="20"/>
        </w:rPr>
      </w:pPr>
      <w:r w:rsidRPr="00725317">
        <w:rPr>
          <w:rFonts w:ascii="Times New Roman" w:hAnsi="Times New Roman" w:cs="Times New Roman"/>
          <w:sz w:val="20"/>
          <w:szCs w:val="20"/>
        </w:rPr>
        <w:t>Выбираем</w:t>
      </w:r>
      <w:r>
        <w:rPr>
          <w:rFonts w:ascii="Times New Roman" w:hAnsi="Times New Roman" w:cs="Times New Roman"/>
          <w:sz w:val="20"/>
        </w:rPr>
        <w:t xml:space="preserve"> из списка запросов запросы по пакету с заданным ID пакета. Просматриваем выборочно запросы пакета</w:t>
      </w:r>
      <w:r w:rsidR="004F4B61">
        <w:rPr>
          <w:rFonts w:ascii="Times New Roman" w:hAnsi="Times New Roman" w:cs="Times New Roman"/>
          <w:sz w:val="20"/>
        </w:rPr>
        <w:t xml:space="preserve"> (достаточно одного)</w:t>
      </w:r>
      <w:r>
        <w:rPr>
          <w:rFonts w:ascii="Times New Roman" w:hAnsi="Times New Roman" w:cs="Times New Roman"/>
          <w:sz w:val="20"/>
        </w:rPr>
        <w:t xml:space="preserve">, ожидающих подтверждение даты. </w:t>
      </w:r>
    </w:p>
    <w:p w:rsidR="004F4B61" w:rsidRDefault="004F4B61" w:rsidP="00E4171A">
      <w:pPr>
        <w:pStyle w:val="a3"/>
        <w:spacing w:after="6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Проверяем реквизиты операции и при обнаружении ошибки </w:t>
      </w:r>
      <w:r w:rsidR="00E4171A">
        <w:rPr>
          <w:rFonts w:ascii="Times New Roman" w:hAnsi="Times New Roman" w:cs="Times New Roman"/>
          <w:sz w:val="20"/>
          <w:szCs w:val="20"/>
        </w:rPr>
        <w:t>составления пакета, например, данные были загружены и обработаны ранее,</w:t>
      </w:r>
      <w:r>
        <w:rPr>
          <w:rFonts w:ascii="Times New Roman" w:hAnsi="Times New Roman" w:cs="Times New Roman"/>
          <w:sz w:val="20"/>
          <w:szCs w:val="20"/>
        </w:rPr>
        <w:t xml:space="preserve"> закрываем форму по кнопке «Закрыть» для </w:t>
      </w:r>
      <w:r w:rsidR="00E4171A">
        <w:rPr>
          <w:rFonts w:ascii="Times New Roman" w:hAnsi="Times New Roman" w:cs="Times New Roman"/>
          <w:sz w:val="20"/>
          <w:szCs w:val="20"/>
        </w:rPr>
        <w:t>возврата всех запросов пакета</w:t>
      </w:r>
      <w:r>
        <w:rPr>
          <w:rFonts w:ascii="Times New Roman" w:hAnsi="Times New Roman" w:cs="Times New Roman"/>
          <w:sz w:val="20"/>
          <w:szCs w:val="20"/>
        </w:rPr>
        <w:t xml:space="preserve"> на предыдущий шаг обработки</w:t>
      </w:r>
      <w:r w:rsidR="00E4171A">
        <w:rPr>
          <w:rFonts w:ascii="Times New Roman" w:hAnsi="Times New Roman" w:cs="Times New Roman"/>
          <w:sz w:val="20"/>
          <w:szCs w:val="20"/>
        </w:rPr>
        <w:t xml:space="preserve"> для удаления пакета</w:t>
      </w:r>
      <w:r>
        <w:rPr>
          <w:rFonts w:ascii="Times New Roman" w:hAnsi="Times New Roman" w:cs="Times New Roman"/>
          <w:sz w:val="20"/>
          <w:szCs w:val="20"/>
        </w:rPr>
        <w:t xml:space="preserve">. </w:t>
      </w:r>
    </w:p>
    <w:p w:rsidR="00C318FD" w:rsidRDefault="00E4171A" w:rsidP="00725317">
      <w:pPr>
        <w:pStyle w:val="a3"/>
        <w:spacing w:after="240"/>
        <w:ind w:left="0" w:firstLine="425"/>
        <w:contextualSpacing w:val="0"/>
        <w:jc w:val="both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Если ошибок ввода не</w:t>
      </w:r>
      <w:r w:rsidR="0075351C">
        <w:rPr>
          <w:rFonts w:ascii="Times New Roman" w:hAnsi="Times New Roman" w:cs="Times New Roman"/>
          <w:sz w:val="20"/>
        </w:rPr>
        <w:t xml:space="preserve"> обнаружено</w:t>
      </w:r>
      <w:r>
        <w:rPr>
          <w:rFonts w:ascii="Times New Roman" w:hAnsi="Times New Roman" w:cs="Times New Roman"/>
          <w:sz w:val="20"/>
        </w:rPr>
        <w:t>, о</w:t>
      </w:r>
      <w:r w:rsidR="00725317">
        <w:rPr>
          <w:rFonts w:ascii="Times New Roman" w:hAnsi="Times New Roman" w:cs="Times New Roman"/>
          <w:sz w:val="20"/>
        </w:rPr>
        <w:t>пределяем дату проводки запросов пакета (все запросы одного пакета имеют одинаковую дату проводки) и нажимаем кнопку «Подтвердить дату».</w:t>
      </w:r>
    </w:p>
    <w:p w:rsidR="00002E6B" w:rsidRDefault="00002E6B" w:rsidP="00002E6B">
      <w:pPr>
        <w:pStyle w:val="a3"/>
        <w:spacing w:after="240"/>
        <w:ind w:left="0"/>
        <w:contextualSpacing w:val="0"/>
        <w:jc w:val="both"/>
      </w:pPr>
      <w:r w:rsidRPr="00002E6B">
        <w:rPr>
          <w:noProof/>
          <w:lang w:eastAsia="ru-RU"/>
        </w:rPr>
        <w:lastRenderedPageBreak/>
        <w:drawing>
          <wp:inline distT="0" distB="0" distL="0" distR="0" wp14:anchorId="21717717" wp14:editId="3CB503B9">
            <wp:extent cx="4794466" cy="3050931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13816" cy="30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CA" w:rsidRPr="00C222CA" w:rsidRDefault="00C222CA" w:rsidP="00C222CA">
      <w:pPr>
        <w:pStyle w:val="4"/>
        <w:numPr>
          <w:ilvl w:val="3"/>
          <w:numId w:val="13"/>
        </w:numPr>
        <w:spacing w:before="360" w:after="240"/>
        <w:ind w:left="1701" w:hanging="788"/>
        <w:rPr>
          <w:rFonts w:ascii="Times New Roman" w:hAnsi="Times New Roman" w:cs="Times New Roman"/>
          <w:b/>
          <w:i w:val="0"/>
          <w:color w:val="1F3864" w:themeColor="accent5" w:themeShade="80"/>
          <w:sz w:val="18"/>
          <w:szCs w:val="18"/>
        </w:rPr>
      </w:pPr>
      <w:r w:rsidRPr="00C222CA">
        <w:rPr>
          <w:rFonts w:ascii="Times New Roman" w:hAnsi="Times New Roman" w:cs="Times New Roman"/>
          <w:b/>
          <w:i w:val="0"/>
          <w:color w:val="1F3864" w:themeColor="accent5" w:themeShade="80"/>
          <w:sz w:val="18"/>
          <w:szCs w:val="18"/>
        </w:rPr>
        <w:t>Подтверждение даты</w:t>
      </w:r>
    </w:p>
    <w:p w:rsidR="00C222CA" w:rsidRPr="00EF3415" w:rsidRDefault="00C222CA" w:rsidP="00C222CA">
      <w:pPr>
        <w:pStyle w:val="a3"/>
        <w:spacing w:after="12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После успешной проверки реквизитов </w:t>
      </w:r>
      <w:r w:rsidRPr="0060536B">
        <w:rPr>
          <w:rFonts w:ascii="Times New Roman" w:hAnsi="Times New Roman" w:cs="Times New Roman"/>
          <w:sz w:val="20"/>
          <w:szCs w:val="20"/>
        </w:rPr>
        <w:t xml:space="preserve">по крайней мере одной </w:t>
      </w:r>
      <w:r>
        <w:rPr>
          <w:rFonts w:ascii="Times New Roman" w:hAnsi="Times New Roman" w:cs="Times New Roman"/>
          <w:sz w:val="20"/>
          <w:szCs w:val="20"/>
        </w:rPr>
        <w:t>операции пакета и определении возможности выполнения проводки операций в прошлую дату нажимаем кнопку</w:t>
      </w:r>
      <w:r w:rsidRPr="00EF3415">
        <w:rPr>
          <w:rFonts w:ascii="Times New Roman" w:hAnsi="Times New Roman" w:cs="Times New Roman"/>
          <w:sz w:val="20"/>
          <w:szCs w:val="20"/>
        </w:rPr>
        <w:t>:</w:t>
      </w:r>
    </w:p>
    <w:p w:rsidR="00C222CA" w:rsidRDefault="00C222CA" w:rsidP="00C222CA">
      <w:pPr>
        <w:pStyle w:val="a3"/>
        <w:numPr>
          <w:ilvl w:val="0"/>
          <w:numId w:val="39"/>
        </w:numPr>
        <w:spacing w:after="0"/>
        <w:ind w:left="1196" w:hanging="357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«Подтвердить» для подтверждения указанной в запросе архивной даты проводки или</w:t>
      </w:r>
    </w:p>
    <w:p w:rsidR="00C222CA" w:rsidRDefault="00C222CA" w:rsidP="00C222CA">
      <w:pPr>
        <w:pStyle w:val="a3"/>
        <w:numPr>
          <w:ilvl w:val="0"/>
          <w:numId w:val="39"/>
        </w:numPr>
        <w:spacing w:after="120"/>
        <w:ind w:left="1196" w:hanging="357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«Отказать» для выполнения проводки в текущем операционном дне</w:t>
      </w:r>
      <w:r w:rsidRPr="00EF3415">
        <w:rPr>
          <w:rFonts w:ascii="Times New Roman" w:hAnsi="Times New Roman" w:cs="Times New Roman"/>
          <w:sz w:val="20"/>
          <w:szCs w:val="20"/>
        </w:rPr>
        <w:t>.</w:t>
      </w:r>
    </w:p>
    <w:p w:rsidR="00002E6B" w:rsidRDefault="0060536B" w:rsidP="0060536B">
      <w:pPr>
        <w:spacing w:after="60"/>
        <w:ind w:firstLine="425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По нажатию данных кнопок запускается процедура создания операций по запросам пакета. При успешном создании операций запросы становятся обработанными со статусом </w:t>
      </w:r>
      <w:r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COMPLETED</w:t>
      </w:r>
      <w:r w:rsidRPr="0060536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и невидимыми на данном шаге обработки.</w:t>
      </w:r>
    </w:p>
    <w:p w:rsidR="00222F8D" w:rsidRDefault="00222F8D" w:rsidP="00222F8D">
      <w:pPr>
        <w:spacing w:before="360" w:after="240"/>
        <w:ind w:left="425" w:hanging="425"/>
        <w:rPr>
          <w:rFonts w:ascii="Times New Roman" w:hAnsi="Times New Roman" w:cs="Times New Roman"/>
          <w:b/>
          <w:sz w:val="20"/>
          <w:szCs w:val="20"/>
        </w:rPr>
      </w:pPr>
      <w:r w:rsidRPr="00395FDF">
        <w:rPr>
          <w:rFonts w:ascii="Times New Roman" w:hAnsi="Times New Roman" w:cs="Times New Roman"/>
          <w:b/>
          <w:color w:val="C00000"/>
          <w:sz w:val="20"/>
          <w:szCs w:val="20"/>
        </w:rPr>
        <w:t>►</w:t>
      </w:r>
      <w:r w:rsidRPr="00395FDF">
        <w:rPr>
          <w:rFonts w:ascii="Times New Roman" w:hAnsi="Times New Roman" w:cs="Times New Roman"/>
          <w:b/>
          <w:sz w:val="20"/>
          <w:szCs w:val="20"/>
        </w:rPr>
        <w:tab/>
      </w:r>
      <w:r w:rsidR="004330D3" w:rsidRPr="004330D3">
        <w:rPr>
          <w:rFonts w:ascii="Times New Roman" w:hAnsi="Times New Roman" w:cs="Times New Roman"/>
          <w:b/>
          <w:sz w:val="20"/>
          <w:szCs w:val="20"/>
        </w:rPr>
        <w:t xml:space="preserve">Пакеты запросов, оставленные без подтверждения даты проводки, обрабатываются автоматически в конце дня </w:t>
      </w:r>
      <w:r w:rsidR="004330D3">
        <w:rPr>
          <w:rFonts w:ascii="Times New Roman" w:hAnsi="Times New Roman" w:cs="Times New Roman"/>
          <w:b/>
          <w:sz w:val="20"/>
          <w:szCs w:val="20"/>
        </w:rPr>
        <w:t xml:space="preserve">(перед его закрытием) </w:t>
      </w:r>
      <w:r w:rsidR="004330D3" w:rsidRPr="004330D3">
        <w:rPr>
          <w:rFonts w:ascii="Times New Roman" w:hAnsi="Times New Roman" w:cs="Times New Roman"/>
          <w:b/>
          <w:sz w:val="20"/>
          <w:szCs w:val="20"/>
        </w:rPr>
        <w:t xml:space="preserve">с созданием операций в </w:t>
      </w:r>
      <w:r w:rsidR="004330D3">
        <w:rPr>
          <w:rFonts w:ascii="Times New Roman" w:hAnsi="Times New Roman" w:cs="Times New Roman"/>
          <w:b/>
          <w:sz w:val="20"/>
          <w:szCs w:val="20"/>
        </w:rPr>
        <w:t>текущем операционном дне</w:t>
      </w:r>
    </w:p>
    <w:p w:rsidR="00C222CA" w:rsidRPr="00F857D2" w:rsidRDefault="00C222CA" w:rsidP="00C222CA">
      <w:pPr>
        <w:pStyle w:val="4"/>
        <w:numPr>
          <w:ilvl w:val="3"/>
          <w:numId w:val="13"/>
        </w:numPr>
        <w:spacing w:before="360" w:after="240"/>
        <w:ind w:left="1701" w:hanging="788"/>
        <w:rPr>
          <w:rFonts w:ascii="Times New Roman" w:hAnsi="Times New Roman" w:cs="Times New Roman"/>
          <w:b/>
          <w:i w:val="0"/>
          <w:color w:val="1F3864" w:themeColor="accent5" w:themeShade="80"/>
          <w:sz w:val="18"/>
          <w:szCs w:val="18"/>
        </w:rPr>
      </w:pPr>
      <w:r>
        <w:rPr>
          <w:rFonts w:ascii="Times New Roman" w:hAnsi="Times New Roman" w:cs="Times New Roman"/>
          <w:b/>
          <w:i w:val="0"/>
          <w:color w:val="1F3864" w:themeColor="accent5" w:themeShade="80"/>
          <w:sz w:val="18"/>
          <w:szCs w:val="18"/>
        </w:rPr>
        <w:t>Возврат на доработку</w:t>
      </w:r>
    </w:p>
    <w:p w:rsidR="00C222CA" w:rsidRDefault="00C222CA" w:rsidP="00C222CA">
      <w:pPr>
        <w:pStyle w:val="a3"/>
        <w:spacing w:before="120" w:after="6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В списке запросов, отображаемых на 3-ем шаге, кроме запросов со статусом </w:t>
      </w:r>
      <w:r>
        <w:rPr>
          <w:rFonts w:ascii="Times New Roman" w:hAnsi="Times New Roman" w:cs="Times New Roman"/>
          <w:sz w:val="20"/>
          <w:szCs w:val="20"/>
          <w:lang w:val="en-US"/>
        </w:rPr>
        <w:t>WAITDATE</w:t>
      </w:r>
      <w:r>
        <w:rPr>
          <w:rFonts w:ascii="Times New Roman" w:hAnsi="Times New Roman" w:cs="Times New Roman"/>
          <w:sz w:val="20"/>
          <w:szCs w:val="20"/>
        </w:rPr>
        <w:t>,</w:t>
      </w:r>
      <w:r w:rsidRPr="00B2701B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могут </w:t>
      </w:r>
      <w:r w:rsidRPr="004178AF">
        <w:rPr>
          <w:rFonts w:ascii="Times New Roman" w:hAnsi="Times New Roman" w:cs="Times New Roman"/>
          <w:sz w:val="20"/>
          <w:szCs w:val="20"/>
        </w:rPr>
        <w:t xml:space="preserve">появиться запросы со статусом </w:t>
      </w:r>
      <w:r w:rsidRPr="004178AF">
        <w:rPr>
          <w:rFonts w:ascii="Times New Roman" w:hAnsi="Times New Roman" w:cs="Times New Roman"/>
          <w:sz w:val="20"/>
          <w:szCs w:val="20"/>
          <w:lang w:val="en-US"/>
        </w:rPr>
        <w:t>ERRPROCDATE</w:t>
      </w:r>
      <w:r w:rsidRPr="004178AF">
        <w:rPr>
          <w:rFonts w:ascii="Times New Roman" w:hAnsi="Times New Roman" w:cs="Times New Roman"/>
          <w:sz w:val="20"/>
          <w:szCs w:val="20"/>
        </w:rPr>
        <w:t xml:space="preserve"> – запросы, по которым возникли</w:t>
      </w:r>
      <w:r>
        <w:rPr>
          <w:rFonts w:ascii="Times New Roman" w:hAnsi="Times New Roman" w:cs="Times New Roman"/>
          <w:sz w:val="20"/>
          <w:szCs w:val="20"/>
        </w:rPr>
        <w:t xml:space="preserve"> ошибки</w:t>
      </w:r>
      <w:r w:rsidRPr="004178AF">
        <w:rPr>
          <w:rFonts w:ascii="Times New Roman" w:hAnsi="Times New Roman" w:cs="Times New Roman"/>
          <w:sz w:val="20"/>
          <w:szCs w:val="20"/>
        </w:rPr>
        <w:t xml:space="preserve"> в процессе авторизации (создания) операции.</w:t>
      </w:r>
    </w:p>
    <w:p w:rsidR="00C222CA" w:rsidRDefault="00C222CA" w:rsidP="00C222CA">
      <w:pPr>
        <w:pStyle w:val="a3"/>
        <w:spacing w:after="240"/>
        <w:ind w:left="0" w:firstLine="425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Для выяснения причины появления </w:t>
      </w:r>
      <w:r w:rsidRPr="00B2701B">
        <w:rPr>
          <w:rFonts w:ascii="Times New Roman" w:hAnsi="Times New Roman" w:cs="Times New Roman"/>
          <w:sz w:val="20"/>
          <w:szCs w:val="20"/>
        </w:rPr>
        <w:t>так</w:t>
      </w:r>
      <w:r>
        <w:rPr>
          <w:rFonts w:ascii="Times New Roman" w:hAnsi="Times New Roman" w:cs="Times New Roman"/>
          <w:sz w:val="20"/>
          <w:szCs w:val="20"/>
        </w:rPr>
        <w:t>ого</w:t>
      </w:r>
      <w:r w:rsidRPr="00B2701B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запроса нажимаем кнопку «Просмотр», анализируем содержание поля «Описание ошибки» и</w:t>
      </w:r>
      <w:r w:rsidRPr="00C222CA">
        <w:rPr>
          <w:rFonts w:ascii="Times New Roman" w:hAnsi="Times New Roman" w:cs="Times New Roman"/>
          <w:sz w:val="20"/>
          <w:szCs w:val="20"/>
        </w:rPr>
        <w:t xml:space="preserve"> возвращаем</w:t>
      </w:r>
      <w:r w:rsidR="004F4B61">
        <w:rPr>
          <w:rFonts w:ascii="Times New Roman" w:hAnsi="Times New Roman" w:cs="Times New Roman"/>
          <w:sz w:val="20"/>
          <w:szCs w:val="20"/>
        </w:rPr>
        <w:t xml:space="preserve"> с описанием причины возврата</w:t>
      </w:r>
      <w:r w:rsidRPr="00C222CA">
        <w:rPr>
          <w:rFonts w:ascii="Times New Roman" w:hAnsi="Times New Roman" w:cs="Times New Roman"/>
          <w:sz w:val="20"/>
          <w:szCs w:val="20"/>
        </w:rPr>
        <w:t xml:space="preserve"> на 2-ой шаг обработки </w:t>
      </w:r>
      <w:r w:rsidR="004F4B61">
        <w:rPr>
          <w:rFonts w:ascii="Times New Roman" w:hAnsi="Times New Roman" w:cs="Times New Roman"/>
          <w:sz w:val="20"/>
          <w:szCs w:val="20"/>
        </w:rPr>
        <w:t>по кнопке</w:t>
      </w:r>
      <w:r w:rsidR="004F4B61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7762C67F" wp14:editId="2365DDB1">
            <wp:extent cx="228600" cy="228600"/>
            <wp:effectExtent l="19050" t="19050" r="19050" b="19050"/>
            <wp:docPr id="13" name="Рисунок 13" descr="C:\RBpartners\MyProjects\BarsGL_Interface\Права доступа\ico\decre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RBpartners\MyProjects\BarsGL_Interface\Права доступа\ico\decrease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4F4B61">
        <w:rPr>
          <w:rFonts w:ascii="Times New Roman" w:hAnsi="Times New Roman" w:cs="Times New Roman"/>
          <w:sz w:val="20"/>
          <w:szCs w:val="20"/>
        </w:rPr>
        <w:t xml:space="preserve"> </w:t>
      </w:r>
      <w:r w:rsidRPr="00C222CA">
        <w:rPr>
          <w:rFonts w:ascii="Times New Roman" w:hAnsi="Times New Roman" w:cs="Times New Roman"/>
          <w:sz w:val="20"/>
          <w:szCs w:val="20"/>
        </w:rPr>
        <w:t xml:space="preserve">для возможности </w:t>
      </w:r>
      <w:r w:rsidR="004F4B61">
        <w:rPr>
          <w:rFonts w:ascii="Times New Roman" w:hAnsi="Times New Roman" w:cs="Times New Roman"/>
          <w:sz w:val="20"/>
          <w:szCs w:val="20"/>
        </w:rPr>
        <w:t xml:space="preserve">на 2-ом шаге </w:t>
      </w:r>
      <w:r w:rsidRPr="00C222CA">
        <w:rPr>
          <w:rFonts w:ascii="Times New Roman" w:hAnsi="Times New Roman" w:cs="Times New Roman"/>
          <w:sz w:val="20"/>
          <w:szCs w:val="20"/>
        </w:rPr>
        <w:t>выгруз</w:t>
      </w:r>
      <w:r w:rsidR="004F4B61">
        <w:rPr>
          <w:rFonts w:ascii="Times New Roman" w:hAnsi="Times New Roman" w:cs="Times New Roman"/>
          <w:sz w:val="20"/>
          <w:szCs w:val="20"/>
        </w:rPr>
        <w:t>ить описание ошибок</w:t>
      </w:r>
      <w:r w:rsidRPr="00C222CA">
        <w:rPr>
          <w:rFonts w:ascii="Times New Roman" w:hAnsi="Times New Roman" w:cs="Times New Roman"/>
          <w:sz w:val="20"/>
          <w:szCs w:val="20"/>
        </w:rPr>
        <w:t xml:space="preserve"> в </w:t>
      </w:r>
      <w:r>
        <w:rPr>
          <w:rFonts w:ascii="Times New Roman" w:hAnsi="Times New Roman" w:cs="Times New Roman"/>
          <w:sz w:val="20"/>
          <w:szCs w:val="20"/>
          <w:lang w:val="en-US"/>
        </w:rPr>
        <w:t>Excel</w:t>
      </w:r>
      <w:r w:rsidRPr="00C222CA">
        <w:rPr>
          <w:rFonts w:ascii="Times New Roman" w:hAnsi="Times New Roman" w:cs="Times New Roman"/>
          <w:sz w:val="20"/>
          <w:szCs w:val="20"/>
        </w:rPr>
        <w:t xml:space="preserve"> файл</w:t>
      </w:r>
      <w:r w:rsidR="004F4B61">
        <w:rPr>
          <w:rFonts w:ascii="Times New Roman" w:hAnsi="Times New Roman" w:cs="Times New Roman"/>
          <w:sz w:val="20"/>
          <w:szCs w:val="20"/>
        </w:rPr>
        <w:t xml:space="preserve"> для анализа, формирования и дальнейшей загрузки нового пакета с исправленными данными</w:t>
      </w:r>
      <w:r>
        <w:rPr>
          <w:rFonts w:ascii="Times New Roman" w:hAnsi="Times New Roman" w:cs="Times New Roman"/>
          <w:sz w:val="20"/>
          <w:szCs w:val="20"/>
        </w:rPr>
        <w:t>.</w:t>
      </w:r>
      <w:r w:rsidRPr="009D08C9">
        <w:rPr>
          <w:rFonts w:ascii="Times New Roman" w:hAnsi="Times New Roman" w:cs="Times New Roman"/>
          <w:sz w:val="20"/>
          <w:szCs w:val="20"/>
        </w:rPr>
        <w:t xml:space="preserve"> </w:t>
      </w:r>
    </w:p>
    <w:p w:rsidR="00511358" w:rsidRPr="004F4B61" w:rsidRDefault="00511358" w:rsidP="004F4B61">
      <w:pPr>
        <w:pStyle w:val="1"/>
        <w:numPr>
          <w:ilvl w:val="0"/>
          <w:numId w:val="13"/>
        </w:numPr>
        <w:spacing w:before="360" w:after="240"/>
        <w:ind w:left="357" w:hanging="357"/>
        <w:rPr>
          <w:rFonts w:ascii="Times New Roman" w:hAnsi="Times New Roman" w:cs="Times New Roman"/>
          <w:b/>
          <w:color w:val="002060"/>
          <w:sz w:val="22"/>
          <w:szCs w:val="22"/>
        </w:rPr>
      </w:pPr>
      <w:bookmarkStart w:id="26" w:name="_Toc456273685"/>
      <w:r w:rsidRPr="004F4B61">
        <w:rPr>
          <w:rFonts w:ascii="Times New Roman" w:hAnsi="Times New Roman" w:cs="Times New Roman"/>
          <w:b/>
          <w:color w:val="002060"/>
          <w:sz w:val="22"/>
          <w:szCs w:val="22"/>
        </w:rPr>
        <w:t>Особенности ввода запросов с архивной датой проводки</w:t>
      </w:r>
      <w:bookmarkEnd w:id="26"/>
    </w:p>
    <w:p w:rsidR="00511358" w:rsidRPr="00511358" w:rsidRDefault="006C0A1C" w:rsidP="00511358">
      <w:pPr>
        <w:spacing w:after="0"/>
        <w:ind w:firstLine="426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При вводе и </w:t>
      </w:r>
      <w:r w:rsidR="00CE7871">
        <w:rPr>
          <w:rFonts w:ascii="Times New Roman" w:eastAsia="Times New Roman" w:hAnsi="Times New Roman" w:cs="Times New Roman"/>
          <w:sz w:val="20"/>
          <w:szCs w:val="20"/>
          <w:lang w:eastAsia="ru-RU"/>
        </w:rPr>
        <w:t>передаче на подпись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743DFE" w:rsidRPr="00511358">
        <w:rPr>
          <w:rFonts w:ascii="Times New Roman" w:eastAsia="Times New Roman" w:hAnsi="Times New Roman" w:cs="Times New Roman"/>
          <w:sz w:val="20"/>
          <w:szCs w:val="20"/>
          <w:lang w:eastAsia="ru-RU"/>
        </w:rPr>
        <w:t>(на 1-ом шаге обработки)</w:t>
      </w:r>
      <w:r w:rsidR="00743DFE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как одиночного запроса на создание операции с архивной датой проводки, так и пакета </w:t>
      </w:r>
      <w:r w:rsidR="00665769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с 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запрос</w:t>
      </w:r>
      <w:r w:rsidR="00665769">
        <w:rPr>
          <w:rFonts w:ascii="Times New Roman" w:eastAsia="Times New Roman" w:hAnsi="Times New Roman" w:cs="Times New Roman"/>
          <w:sz w:val="20"/>
          <w:szCs w:val="20"/>
          <w:lang w:eastAsia="ru-RU"/>
        </w:rPr>
        <w:t>ами, содержащими архивную дату проводки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, осуществляется </w:t>
      </w:r>
      <w:r w:rsidR="00665769">
        <w:rPr>
          <w:rFonts w:ascii="Times New Roman" w:eastAsia="Times New Roman" w:hAnsi="Times New Roman" w:cs="Times New Roman"/>
          <w:sz w:val="20"/>
          <w:szCs w:val="20"/>
          <w:lang w:eastAsia="ru-RU"/>
        </w:rPr>
        <w:t>контроль</w:t>
      </w:r>
      <w:r w:rsidR="00665769" w:rsidRPr="00665769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на возможность </w:t>
      </w:r>
      <w:r w:rsidR="00665769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пользователя </w:t>
      </w:r>
      <w:r w:rsidR="00665769" w:rsidRPr="00665769">
        <w:rPr>
          <w:rFonts w:ascii="Times New Roman" w:eastAsia="Times New Roman" w:hAnsi="Times New Roman" w:cs="Times New Roman"/>
          <w:sz w:val="20"/>
          <w:szCs w:val="20"/>
          <w:lang w:eastAsia="ru-RU"/>
        </w:rPr>
        <w:t>соверш</w:t>
      </w:r>
      <w:r w:rsidR="00665769">
        <w:rPr>
          <w:rFonts w:ascii="Times New Roman" w:eastAsia="Times New Roman" w:hAnsi="Times New Roman" w:cs="Times New Roman"/>
          <w:sz w:val="20"/>
          <w:szCs w:val="20"/>
          <w:lang w:eastAsia="ru-RU"/>
        </w:rPr>
        <w:t>ать</w:t>
      </w:r>
      <w:r w:rsidR="00665769" w:rsidRPr="00665769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операци</w:t>
      </w:r>
      <w:r w:rsidR="00665769">
        <w:rPr>
          <w:rFonts w:ascii="Times New Roman" w:eastAsia="Times New Roman" w:hAnsi="Times New Roman" w:cs="Times New Roman"/>
          <w:sz w:val="20"/>
          <w:szCs w:val="20"/>
          <w:lang w:eastAsia="ru-RU"/>
        </w:rPr>
        <w:t>и в прошлые даты</w:t>
      </w:r>
      <w:r w:rsidR="00CE7871">
        <w:rPr>
          <w:rFonts w:ascii="Times New Roman" w:eastAsia="Times New Roman" w:hAnsi="Times New Roman" w:cs="Times New Roman"/>
          <w:sz w:val="20"/>
          <w:szCs w:val="20"/>
          <w:lang w:eastAsia="ru-RU"/>
        </w:rPr>
        <w:t>. Для этого</w:t>
      </w:r>
      <w:r w:rsidR="00743DFE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</w:t>
      </w:r>
      <w:r w:rsidR="00511358" w:rsidRPr="00511358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систему добавлена функция проверки глубины архива, выраженная в количестве рабочих дней, доступных пользователю для выполнения и редактирования проводок в операционных днях</w:t>
      </w:r>
      <w:r w:rsidR="00665769">
        <w:rPr>
          <w:rFonts w:ascii="Times New Roman" w:eastAsia="Times New Roman" w:hAnsi="Times New Roman" w:cs="Times New Roman"/>
          <w:sz w:val="20"/>
          <w:szCs w:val="20"/>
          <w:lang w:eastAsia="ru-RU"/>
        </w:rPr>
        <w:t>, отличных от текущего операционного дня</w:t>
      </w:r>
      <w:r w:rsidR="00511358" w:rsidRPr="00511358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. </w:t>
      </w:r>
    </w:p>
    <w:p w:rsidR="00511358" w:rsidRPr="00511358" w:rsidRDefault="00511358" w:rsidP="00511358">
      <w:pPr>
        <w:keepNext/>
        <w:spacing w:after="0"/>
        <w:ind w:firstLine="425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511358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Дата (расчетная дата), начиная с которой пользователь может выполнять действия, изменяющие состояние баланса, рассчитывается по формуле: </w:t>
      </w:r>
    </w:p>
    <w:p w:rsidR="00511358" w:rsidRDefault="00511358" w:rsidP="00511358">
      <w:pPr>
        <w:spacing w:after="120"/>
        <w:ind w:left="6521" w:hanging="4536"/>
        <w:jc w:val="both"/>
        <w:rPr>
          <w:rFonts w:asciiTheme="majorHAnsi" w:eastAsia="Times New Roman" w:hAnsiTheme="majorHAnsi" w:cs="Times New Roman"/>
          <w:sz w:val="18"/>
          <w:szCs w:val="18"/>
          <w:lang w:eastAsia="ru-RU"/>
        </w:rPr>
      </w:pPr>
      <w:r w:rsidRPr="00511358">
        <w:rPr>
          <w:rFonts w:asciiTheme="majorHAnsi" w:eastAsia="Times New Roman" w:hAnsiTheme="majorHAnsi" w:cs="Times New Roman"/>
          <w:sz w:val="18"/>
          <w:szCs w:val="18"/>
          <w:lang w:eastAsia="ru-RU"/>
        </w:rPr>
        <w:t>Расчетная дата = дата текущего ОД – количество рабочих дней, указанных в настройке пользователя прав доступа к архиву</w:t>
      </w:r>
    </w:p>
    <w:p w:rsidR="00C56A6B" w:rsidRPr="00C56A6B" w:rsidRDefault="00C56A6B" w:rsidP="00AF2214">
      <w:pPr>
        <w:spacing w:after="0"/>
        <w:ind w:firstLine="426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lastRenderedPageBreak/>
        <w:t xml:space="preserve">Если у </w:t>
      </w:r>
      <w:r w:rsidR="00DF7CD6">
        <w:rPr>
          <w:rFonts w:ascii="Times New Roman" w:eastAsia="Times New Roman" w:hAnsi="Times New Roman" w:cs="Times New Roman"/>
          <w:sz w:val="20"/>
          <w:szCs w:val="20"/>
          <w:lang w:eastAsia="ru-RU"/>
        </w:rPr>
        <w:t>пользователя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нет </w:t>
      </w:r>
      <w:r w:rsidR="00DF7CD6">
        <w:rPr>
          <w:rFonts w:ascii="Times New Roman" w:eastAsia="Times New Roman" w:hAnsi="Times New Roman" w:cs="Times New Roman"/>
          <w:sz w:val="20"/>
          <w:szCs w:val="20"/>
          <w:lang w:eastAsia="ru-RU"/>
        </w:rPr>
        <w:t>или не хватает дней для совершения проводок в закрытые операционные дни,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DF7CD6">
        <w:rPr>
          <w:rFonts w:ascii="Times New Roman" w:eastAsia="Times New Roman" w:hAnsi="Times New Roman" w:cs="Times New Roman"/>
          <w:sz w:val="20"/>
          <w:szCs w:val="20"/>
          <w:lang w:eastAsia="ru-RU"/>
        </w:rPr>
        <w:t>система выдаст соответствующее сообщение о нехватке прав доступа в архив.</w:t>
      </w:r>
    </w:p>
    <w:p w:rsidR="00C62BD3" w:rsidRPr="00511358" w:rsidRDefault="00E620C2" w:rsidP="00C222CA">
      <w:pPr>
        <w:pStyle w:val="1"/>
        <w:numPr>
          <w:ilvl w:val="0"/>
          <w:numId w:val="13"/>
        </w:numPr>
        <w:spacing w:before="360" w:after="240"/>
        <w:ind w:left="357" w:hanging="357"/>
        <w:rPr>
          <w:rFonts w:ascii="Times New Roman" w:hAnsi="Times New Roman" w:cs="Times New Roman"/>
          <w:b/>
          <w:color w:val="002060"/>
          <w:sz w:val="22"/>
          <w:szCs w:val="22"/>
        </w:rPr>
      </w:pPr>
      <w:bookmarkStart w:id="27" w:name="_Toc456273686"/>
      <w:r w:rsidRPr="00511358">
        <w:rPr>
          <w:rFonts w:ascii="Times New Roman" w:hAnsi="Times New Roman" w:cs="Times New Roman"/>
          <w:b/>
          <w:color w:val="002060"/>
          <w:sz w:val="22"/>
          <w:szCs w:val="22"/>
        </w:rPr>
        <w:t xml:space="preserve">Просмотр истории создания </w:t>
      </w:r>
      <w:r w:rsidR="00C62BD3" w:rsidRPr="00511358">
        <w:rPr>
          <w:rFonts w:ascii="Times New Roman" w:hAnsi="Times New Roman" w:cs="Times New Roman"/>
          <w:b/>
          <w:color w:val="002060"/>
          <w:sz w:val="22"/>
          <w:szCs w:val="22"/>
        </w:rPr>
        <w:t>операци</w:t>
      </w:r>
      <w:r w:rsidRPr="00511358">
        <w:rPr>
          <w:rFonts w:ascii="Times New Roman" w:hAnsi="Times New Roman" w:cs="Times New Roman"/>
          <w:b/>
          <w:color w:val="002060"/>
          <w:sz w:val="22"/>
          <w:szCs w:val="22"/>
        </w:rPr>
        <w:t>й</w:t>
      </w:r>
      <w:r w:rsidR="00C62BD3" w:rsidRPr="00511358">
        <w:rPr>
          <w:rFonts w:ascii="Times New Roman" w:hAnsi="Times New Roman" w:cs="Times New Roman"/>
          <w:b/>
          <w:color w:val="002060"/>
          <w:sz w:val="22"/>
          <w:szCs w:val="22"/>
        </w:rPr>
        <w:t xml:space="preserve"> в BARS GL</w:t>
      </w:r>
      <w:bookmarkEnd w:id="27"/>
      <w:r w:rsidR="00C62BD3" w:rsidRPr="00511358">
        <w:rPr>
          <w:rFonts w:ascii="Times New Roman" w:hAnsi="Times New Roman" w:cs="Times New Roman"/>
          <w:b/>
          <w:color w:val="002060"/>
          <w:sz w:val="22"/>
          <w:szCs w:val="22"/>
        </w:rPr>
        <w:t xml:space="preserve"> </w:t>
      </w:r>
    </w:p>
    <w:p w:rsidR="004B0211" w:rsidRPr="004B0211" w:rsidRDefault="004B0211" w:rsidP="004B0211">
      <w:pPr>
        <w:spacing w:before="240" w:after="120"/>
        <w:ind w:firstLine="426"/>
        <w:jc w:val="both"/>
        <w:rPr>
          <w:rFonts w:ascii="Times New Roman" w:hAnsi="Times New Roman" w:cs="Times New Roman"/>
          <w:noProof/>
          <w:sz w:val="20"/>
          <w:szCs w:val="20"/>
          <w:lang w:eastAsia="ru-RU"/>
        </w:rPr>
      </w:pPr>
      <w:r w:rsidRPr="004B0211">
        <w:rPr>
          <w:rFonts w:ascii="Times New Roman" w:hAnsi="Times New Roman" w:cs="Times New Roman"/>
          <w:sz w:val="20"/>
          <w:szCs w:val="20"/>
        </w:rPr>
        <w:t>В выпадающем списке вкладки «Бухучет» выбираем пункт меню «</w:t>
      </w:r>
      <w:r w:rsidR="0075351C">
        <w:rPr>
          <w:rFonts w:ascii="Times New Roman" w:hAnsi="Times New Roman" w:cs="Times New Roman"/>
          <w:sz w:val="20"/>
          <w:szCs w:val="20"/>
        </w:rPr>
        <w:t>История создания операций</w:t>
      </w:r>
      <w:r w:rsidRPr="004B0211">
        <w:rPr>
          <w:rFonts w:ascii="Times New Roman" w:hAnsi="Times New Roman" w:cs="Times New Roman"/>
          <w:sz w:val="20"/>
          <w:szCs w:val="20"/>
        </w:rPr>
        <w:t xml:space="preserve">», по </w:t>
      </w:r>
      <w:r w:rsidRPr="004B0211">
        <w:rPr>
          <w:rFonts w:ascii="Times New Roman" w:hAnsi="Times New Roman" w:cs="Times New Roman"/>
          <w:sz w:val="20"/>
        </w:rPr>
        <w:t>которому открывается одноименная форма</w:t>
      </w:r>
      <w:r w:rsidRPr="004B0211">
        <w:rPr>
          <w:rFonts w:ascii="Times New Roman" w:hAnsi="Times New Roman" w:cs="Times New Roman"/>
          <w:sz w:val="20"/>
          <w:szCs w:val="20"/>
        </w:rPr>
        <w:t xml:space="preserve"> для </w:t>
      </w:r>
      <w:r w:rsidR="0075351C">
        <w:rPr>
          <w:rFonts w:ascii="Times New Roman" w:hAnsi="Times New Roman" w:cs="Times New Roman"/>
          <w:sz w:val="20"/>
          <w:szCs w:val="20"/>
        </w:rPr>
        <w:t>просмотра всех запросов обработанных и необработанных</w:t>
      </w:r>
      <w:r w:rsidR="009C10FF">
        <w:rPr>
          <w:rFonts w:ascii="Times New Roman" w:hAnsi="Times New Roman" w:cs="Times New Roman"/>
          <w:sz w:val="20"/>
          <w:szCs w:val="20"/>
        </w:rPr>
        <w:t xml:space="preserve"> за заданный период времени независимо от способа ввода</w:t>
      </w:r>
      <w:r w:rsidRPr="004B0211">
        <w:rPr>
          <w:rFonts w:ascii="Times New Roman" w:hAnsi="Times New Roman" w:cs="Times New Roman"/>
          <w:sz w:val="20"/>
          <w:szCs w:val="20"/>
        </w:rPr>
        <w:t>.</w:t>
      </w:r>
    </w:p>
    <w:p w:rsidR="004330D3" w:rsidRDefault="004330D3" w:rsidP="004330D3">
      <w:pPr>
        <w:pStyle w:val="a3"/>
        <w:spacing w:before="240" w:after="240"/>
        <w:ind w:left="0"/>
        <w:contextualSpacing w:val="0"/>
        <w:jc w:val="both"/>
        <w:rPr>
          <w:rFonts w:ascii="Times New Roman" w:hAnsi="Times New Roman" w:cs="Times New Roman"/>
          <w:sz w:val="20"/>
        </w:rPr>
      </w:pPr>
      <w:r w:rsidRPr="004330D3">
        <w:rPr>
          <w:rFonts w:ascii="Times New Roman" w:hAnsi="Times New Roman" w:cs="Times New Roman"/>
          <w:noProof/>
          <w:sz w:val="20"/>
          <w:lang w:eastAsia="ru-RU"/>
        </w:rPr>
        <w:drawing>
          <wp:inline distT="0" distB="0" distL="0" distR="0" wp14:anchorId="38AEA458" wp14:editId="03B8D8D0">
            <wp:extent cx="4815626" cy="2652584"/>
            <wp:effectExtent l="0" t="0" r="444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33022" cy="266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631" w:rsidRDefault="009C10FF" w:rsidP="00D77824">
      <w:pPr>
        <w:pStyle w:val="a3"/>
        <w:spacing w:before="240" w:after="240"/>
        <w:ind w:left="0" w:firstLine="567"/>
        <w:contextualSpacing w:val="0"/>
        <w:jc w:val="both"/>
        <w:rPr>
          <w:rFonts w:ascii="Times New Roman" w:hAnsi="Times New Roman" w:cs="Times New Roman"/>
          <w:sz w:val="20"/>
        </w:rPr>
      </w:pPr>
      <w:r w:rsidRPr="00F06021">
        <w:rPr>
          <w:rFonts w:ascii="Times New Roman" w:hAnsi="Times New Roman" w:cs="Times New Roman"/>
          <w:sz w:val="20"/>
        </w:rPr>
        <w:t xml:space="preserve">В данной форме отображаются </w:t>
      </w:r>
      <w:r w:rsidR="00F74A95">
        <w:rPr>
          <w:rFonts w:ascii="Times New Roman" w:hAnsi="Times New Roman" w:cs="Times New Roman"/>
          <w:sz w:val="20"/>
        </w:rPr>
        <w:t>также</w:t>
      </w:r>
      <w:r w:rsidRPr="00F06021">
        <w:rPr>
          <w:rFonts w:ascii="Times New Roman" w:hAnsi="Times New Roman" w:cs="Times New Roman"/>
          <w:sz w:val="20"/>
        </w:rPr>
        <w:t xml:space="preserve"> запросы</w:t>
      </w:r>
      <w:r w:rsidR="00F74A95">
        <w:rPr>
          <w:rFonts w:ascii="Times New Roman" w:hAnsi="Times New Roman" w:cs="Times New Roman"/>
          <w:sz w:val="20"/>
        </w:rPr>
        <w:t>, удаленные поль</w:t>
      </w:r>
      <w:r w:rsidRPr="00F06021">
        <w:rPr>
          <w:rFonts w:ascii="Times New Roman" w:hAnsi="Times New Roman" w:cs="Times New Roman"/>
          <w:sz w:val="20"/>
        </w:rPr>
        <w:t>зователями, не создававшими данные запросы</w:t>
      </w:r>
      <w:r>
        <w:rPr>
          <w:rFonts w:ascii="Times New Roman" w:hAnsi="Times New Roman" w:cs="Times New Roman"/>
          <w:sz w:val="20"/>
        </w:rPr>
        <w:t>, и системой при закрытии операционного дня</w:t>
      </w:r>
      <w:r w:rsidRPr="00F06021">
        <w:rPr>
          <w:rFonts w:ascii="Times New Roman" w:hAnsi="Times New Roman" w:cs="Times New Roman"/>
          <w:sz w:val="20"/>
        </w:rPr>
        <w:t>.</w:t>
      </w:r>
      <w:r w:rsidR="00162631">
        <w:rPr>
          <w:rFonts w:ascii="Times New Roman" w:hAnsi="Times New Roman" w:cs="Times New Roman"/>
          <w:sz w:val="20"/>
        </w:rPr>
        <w:t xml:space="preserve"> </w:t>
      </w:r>
    </w:p>
    <w:p w:rsidR="0093142A" w:rsidRPr="00162631" w:rsidRDefault="00162631" w:rsidP="00BF3442">
      <w:pPr>
        <w:pStyle w:val="a3"/>
        <w:spacing w:before="120" w:after="120"/>
        <w:ind w:left="0" w:firstLine="567"/>
        <w:contextualSpacing w:val="0"/>
        <w:jc w:val="both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В колонке «Удален» возможны значения</w:t>
      </w:r>
      <w:r w:rsidRPr="00162631">
        <w:rPr>
          <w:rFonts w:ascii="Times New Roman" w:hAnsi="Times New Roman" w:cs="Times New Roman"/>
          <w:sz w:val="20"/>
        </w:rPr>
        <w:t>:</w:t>
      </w:r>
    </w:p>
    <w:p w:rsidR="00162631" w:rsidRDefault="00162631" w:rsidP="00162631">
      <w:pPr>
        <w:pStyle w:val="a3"/>
        <w:numPr>
          <w:ilvl w:val="0"/>
          <w:numId w:val="46"/>
        </w:numPr>
        <w:spacing w:after="0" w:line="240" w:lineRule="auto"/>
        <w:contextualSpacing w:val="0"/>
        <w:jc w:val="both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  <w:lang w:val="en-US"/>
        </w:rPr>
        <w:t>U</w:t>
      </w:r>
      <w:r w:rsidRPr="00162631">
        <w:rPr>
          <w:rFonts w:ascii="Times New Roman" w:hAnsi="Times New Roman" w:cs="Times New Roman"/>
          <w:sz w:val="20"/>
        </w:rPr>
        <w:t xml:space="preserve"> (</w:t>
      </w:r>
      <w:r>
        <w:rPr>
          <w:rFonts w:ascii="Times New Roman" w:hAnsi="Times New Roman" w:cs="Times New Roman"/>
          <w:sz w:val="20"/>
          <w:lang w:val="en-US"/>
        </w:rPr>
        <w:t>user</w:t>
      </w:r>
      <w:r w:rsidRPr="00162631">
        <w:rPr>
          <w:rFonts w:ascii="Times New Roman" w:hAnsi="Times New Roman" w:cs="Times New Roman"/>
          <w:sz w:val="20"/>
        </w:rPr>
        <w:t xml:space="preserve">) – удален </w:t>
      </w:r>
      <w:r>
        <w:rPr>
          <w:rFonts w:ascii="Times New Roman" w:hAnsi="Times New Roman" w:cs="Times New Roman"/>
          <w:sz w:val="20"/>
        </w:rPr>
        <w:t>пользователем</w:t>
      </w:r>
    </w:p>
    <w:p w:rsidR="00162631" w:rsidRDefault="00162631" w:rsidP="00162631">
      <w:pPr>
        <w:pStyle w:val="a3"/>
        <w:numPr>
          <w:ilvl w:val="0"/>
          <w:numId w:val="46"/>
        </w:numPr>
        <w:spacing w:after="0" w:line="240" w:lineRule="auto"/>
        <w:contextualSpacing w:val="0"/>
        <w:jc w:val="both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 xml:space="preserve">S </w:t>
      </w:r>
      <w:r w:rsidRPr="00162631">
        <w:rPr>
          <w:rFonts w:ascii="Times New Roman" w:hAnsi="Times New Roman" w:cs="Times New Roman"/>
          <w:sz w:val="20"/>
        </w:rPr>
        <w:t>(</w:t>
      </w:r>
      <w:r>
        <w:rPr>
          <w:rFonts w:ascii="Times New Roman" w:hAnsi="Times New Roman" w:cs="Times New Roman"/>
          <w:sz w:val="20"/>
          <w:lang w:val="en-US"/>
        </w:rPr>
        <w:t>system</w:t>
      </w:r>
      <w:r w:rsidRPr="00162631">
        <w:rPr>
          <w:rFonts w:ascii="Times New Roman" w:hAnsi="Times New Roman" w:cs="Times New Roman"/>
          <w:sz w:val="20"/>
        </w:rPr>
        <w:t xml:space="preserve">) </w:t>
      </w:r>
      <w:r>
        <w:rPr>
          <w:rFonts w:ascii="Times New Roman" w:hAnsi="Times New Roman" w:cs="Times New Roman"/>
          <w:sz w:val="20"/>
        </w:rPr>
        <w:t>– удален системой при закрытии дня</w:t>
      </w:r>
    </w:p>
    <w:p w:rsidR="00162631" w:rsidRPr="00553B45" w:rsidRDefault="00162631" w:rsidP="00162631">
      <w:pPr>
        <w:pStyle w:val="a3"/>
        <w:numPr>
          <w:ilvl w:val="0"/>
          <w:numId w:val="46"/>
        </w:numPr>
        <w:spacing w:after="0" w:line="240" w:lineRule="auto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lang w:val="en-US"/>
        </w:rPr>
        <w:t>H</w:t>
      </w:r>
      <w:r w:rsidRPr="00162631">
        <w:rPr>
          <w:rFonts w:ascii="Times New Roman" w:hAnsi="Times New Roman" w:cs="Times New Roman"/>
          <w:sz w:val="20"/>
        </w:rPr>
        <w:t xml:space="preserve"> </w:t>
      </w:r>
      <w:r>
        <w:rPr>
          <w:rFonts w:ascii="Times New Roman" w:hAnsi="Times New Roman" w:cs="Times New Roman"/>
          <w:sz w:val="20"/>
        </w:rPr>
        <w:t>(history)</w:t>
      </w:r>
      <w:r w:rsidRPr="00162631">
        <w:rPr>
          <w:rFonts w:ascii="Times New Roman" w:hAnsi="Times New Roman" w:cs="Times New Roman"/>
          <w:sz w:val="20"/>
        </w:rPr>
        <w:t xml:space="preserve"> – </w:t>
      </w:r>
      <w:r>
        <w:rPr>
          <w:rFonts w:ascii="Times New Roman" w:hAnsi="Times New Roman" w:cs="Times New Roman"/>
          <w:sz w:val="20"/>
        </w:rPr>
        <w:t>копия запроса, создаваемая перед изменением состояния запроса</w:t>
      </w:r>
      <w:r w:rsidRPr="00162631">
        <w:rPr>
          <w:rFonts w:ascii="Times New Roman" w:hAnsi="Times New Roman" w:cs="Times New Roman"/>
          <w:sz w:val="20"/>
        </w:rPr>
        <w:t xml:space="preserve"> (</w:t>
      </w:r>
      <w:r w:rsidRPr="00553B45">
        <w:rPr>
          <w:rFonts w:ascii="Times New Roman" w:hAnsi="Times New Roman" w:cs="Times New Roman"/>
          <w:sz w:val="20"/>
        </w:rPr>
        <w:t xml:space="preserve">доступно </w:t>
      </w:r>
      <w:r w:rsidR="00BF3442">
        <w:rPr>
          <w:rFonts w:ascii="Times New Roman" w:hAnsi="Times New Roman" w:cs="Times New Roman"/>
          <w:sz w:val="20"/>
        </w:rPr>
        <w:t xml:space="preserve">только </w:t>
      </w:r>
      <w:r w:rsidRPr="00553B45">
        <w:rPr>
          <w:rFonts w:ascii="Times New Roman" w:hAnsi="Times New Roman" w:cs="Times New Roman"/>
          <w:sz w:val="20"/>
        </w:rPr>
        <w:t>администратору</w:t>
      </w:r>
      <w:r w:rsidRPr="00162631">
        <w:rPr>
          <w:rFonts w:ascii="Times New Roman" w:hAnsi="Times New Roman" w:cs="Times New Roman"/>
          <w:sz w:val="20"/>
        </w:rPr>
        <w:t>)</w:t>
      </w:r>
    </w:p>
    <w:p w:rsidR="00553B45" w:rsidRPr="00162631" w:rsidRDefault="00553B45" w:rsidP="00BF3442">
      <w:pPr>
        <w:pStyle w:val="a3"/>
        <w:spacing w:before="120" w:after="120"/>
        <w:ind w:left="0" w:firstLine="567"/>
        <w:contextualSpacing w:val="0"/>
        <w:jc w:val="both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В колонке «Способ ввода» возможны значения</w:t>
      </w:r>
      <w:r w:rsidRPr="00162631">
        <w:rPr>
          <w:rFonts w:ascii="Times New Roman" w:hAnsi="Times New Roman" w:cs="Times New Roman"/>
          <w:sz w:val="20"/>
        </w:rPr>
        <w:t>:</w:t>
      </w:r>
    </w:p>
    <w:p w:rsidR="00553B45" w:rsidRDefault="00553B45" w:rsidP="00553B45">
      <w:pPr>
        <w:pStyle w:val="a3"/>
        <w:numPr>
          <w:ilvl w:val="0"/>
          <w:numId w:val="46"/>
        </w:numPr>
        <w:spacing w:after="0" w:line="240" w:lineRule="auto"/>
        <w:contextualSpacing w:val="0"/>
        <w:jc w:val="both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M</w:t>
      </w:r>
      <w:r w:rsidRPr="00162631">
        <w:rPr>
          <w:rFonts w:ascii="Times New Roman" w:hAnsi="Times New Roman" w:cs="Times New Roman"/>
          <w:sz w:val="20"/>
        </w:rPr>
        <w:t xml:space="preserve"> (</w:t>
      </w:r>
      <w:r>
        <w:rPr>
          <w:rFonts w:ascii="Times New Roman" w:hAnsi="Times New Roman" w:cs="Times New Roman"/>
          <w:sz w:val="20"/>
          <w:lang w:val="en-US"/>
        </w:rPr>
        <w:t>menual</w:t>
      </w:r>
      <w:r w:rsidRPr="00162631">
        <w:rPr>
          <w:rFonts w:ascii="Times New Roman" w:hAnsi="Times New Roman" w:cs="Times New Roman"/>
          <w:sz w:val="20"/>
        </w:rPr>
        <w:t xml:space="preserve">) – </w:t>
      </w:r>
      <w:r>
        <w:rPr>
          <w:rFonts w:ascii="Times New Roman" w:hAnsi="Times New Roman" w:cs="Times New Roman"/>
          <w:sz w:val="20"/>
          <w:lang w:val="en-US"/>
        </w:rPr>
        <w:t>ручной способ ввода</w:t>
      </w:r>
    </w:p>
    <w:p w:rsidR="00553B45" w:rsidRDefault="00553B45" w:rsidP="00553B45">
      <w:pPr>
        <w:pStyle w:val="a3"/>
        <w:numPr>
          <w:ilvl w:val="0"/>
          <w:numId w:val="46"/>
        </w:numPr>
        <w:spacing w:after="0" w:line="240" w:lineRule="auto"/>
        <w:contextualSpacing w:val="0"/>
        <w:jc w:val="both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  <w:lang w:val="en-US"/>
        </w:rPr>
        <w:t>F</w:t>
      </w:r>
      <w:r>
        <w:rPr>
          <w:rFonts w:ascii="Times New Roman" w:hAnsi="Times New Roman" w:cs="Times New Roman"/>
          <w:sz w:val="20"/>
        </w:rPr>
        <w:t xml:space="preserve"> </w:t>
      </w:r>
      <w:r w:rsidRPr="00162631">
        <w:rPr>
          <w:rFonts w:ascii="Times New Roman" w:hAnsi="Times New Roman" w:cs="Times New Roman"/>
          <w:sz w:val="20"/>
        </w:rPr>
        <w:t>(</w:t>
      </w:r>
      <w:r>
        <w:rPr>
          <w:rFonts w:ascii="Times New Roman" w:hAnsi="Times New Roman" w:cs="Times New Roman"/>
          <w:sz w:val="20"/>
          <w:lang w:val="en-US"/>
        </w:rPr>
        <w:t>file</w:t>
      </w:r>
      <w:r w:rsidRPr="00162631">
        <w:rPr>
          <w:rFonts w:ascii="Times New Roman" w:hAnsi="Times New Roman" w:cs="Times New Roman"/>
          <w:sz w:val="20"/>
        </w:rPr>
        <w:t xml:space="preserve">) </w:t>
      </w:r>
      <w:r>
        <w:rPr>
          <w:rFonts w:ascii="Times New Roman" w:hAnsi="Times New Roman" w:cs="Times New Roman"/>
          <w:sz w:val="20"/>
        </w:rPr>
        <w:t>– пакетный способ ввода</w:t>
      </w:r>
    </w:p>
    <w:p w:rsidR="00553B45" w:rsidRPr="00162631" w:rsidRDefault="00553B45" w:rsidP="00BF3442">
      <w:pPr>
        <w:pStyle w:val="a3"/>
        <w:spacing w:before="120" w:after="120"/>
        <w:ind w:left="0" w:firstLine="567"/>
        <w:contextualSpacing w:val="0"/>
        <w:jc w:val="both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В колонке «Код ошибки» возможны значения</w:t>
      </w:r>
      <w:r w:rsidRPr="00162631">
        <w:rPr>
          <w:rFonts w:ascii="Times New Roman" w:hAnsi="Times New Roman" w:cs="Times New Roman"/>
          <w:sz w:val="20"/>
        </w:rPr>
        <w:t>:</w:t>
      </w:r>
    </w:p>
    <w:p w:rsidR="00553B45" w:rsidRDefault="00553B45" w:rsidP="00553B45">
      <w:pPr>
        <w:pStyle w:val="a3"/>
        <w:numPr>
          <w:ilvl w:val="0"/>
          <w:numId w:val="46"/>
        </w:numPr>
        <w:spacing w:after="0" w:line="240" w:lineRule="auto"/>
        <w:contextualSpacing w:val="0"/>
        <w:jc w:val="both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пусто</w:t>
      </w:r>
      <w:r w:rsidRPr="00162631">
        <w:rPr>
          <w:rFonts w:ascii="Times New Roman" w:hAnsi="Times New Roman" w:cs="Times New Roman"/>
          <w:sz w:val="20"/>
        </w:rPr>
        <w:t xml:space="preserve"> – </w:t>
      </w:r>
      <w:r>
        <w:rPr>
          <w:rFonts w:ascii="Times New Roman" w:hAnsi="Times New Roman" w:cs="Times New Roman"/>
          <w:sz w:val="20"/>
        </w:rPr>
        <w:t>нет ошибок</w:t>
      </w:r>
    </w:p>
    <w:p w:rsidR="00553B45" w:rsidRDefault="00553B45" w:rsidP="00553B45">
      <w:pPr>
        <w:pStyle w:val="a3"/>
        <w:numPr>
          <w:ilvl w:val="0"/>
          <w:numId w:val="46"/>
        </w:numPr>
        <w:spacing w:after="0" w:line="240" w:lineRule="auto"/>
        <w:contextualSpacing w:val="0"/>
        <w:jc w:val="both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1</w:t>
      </w:r>
      <w:r w:rsidRPr="00162631">
        <w:rPr>
          <w:rFonts w:ascii="Times New Roman" w:hAnsi="Times New Roman" w:cs="Times New Roman"/>
          <w:sz w:val="20"/>
        </w:rPr>
        <w:t xml:space="preserve"> </w:t>
      </w:r>
      <w:r>
        <w:rPr>
          <w:rFonts w:ascii="Times New Roman" w:hAnsi="Times New Roman" w:cs="Times New Roman"/>
          <w:sz w:val="20"/>
        </w:rPr>
        <w:t>– ошибка создания операции</w:t>
      </w:r>
    </w:p>
    <w:p w:rsidR="00553B45" w:rsidRDefault="00553B45" w:rsidP="00553B45">
      <w:pPr>
        <w:pStyle w:val="a3"/>
        <w:numPr>
          <w:ilvl w:val="0"/>
          <w:numId w:val="46"/>
        </w:numPr>
        <w:spacing w:after="0" w:line="240" w:lineRule="auto"/>
        <w:contextualSpacing w:val="0"/>
        <w:jc w:val="both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 xml:space="preserve">2 – прикладная ошибка сервиса </w:t>
      </w:r>
      <w:r w:rsidRPr="00553B45">
        <w:rPr>
          <w:rFonts w:ascii="Times New Roman" w:hAnsi="Times New Roman" w:cs="Times New Roman"/>
          <w:sz w:val="20"/>
        </w:rPr>
        <w:t>SCASAMovementCreate</w:t>
      </w:r>
    </w:p>
    <w:p w:rsidR="00553B45" w:rsidRDefault="00553B45" w:rsidP="00553B45">
      <w:pPr>
        <w:pStyle w:val="a3"/>
        <w:numPr>
          <w:ilvl w:val="0"/>
          <w:numId w:val="46"/>
        </w:numPr>
        <w:spacing w:after="0" w:line="240" w:lineRule="auto"/>
        <w:contextualSpacing w:val="0"/>
        <w:jc w:val="both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 xml:space="preserve">3 – системная ошибка сервиса </w:t>
      </w:r>
      <w:r w:rsidRPr="00553B45">
        <w:rPr>
          <w:rFonts w:ascii="Times New Roman" w:hAnsi="Times New Roman" w:cs="Times New Roman"/>
          <w:sz w:val="20"/>
        </w:rPr>
        <w:t>SCASAMovementCreate</w:t>
      </w:r>
    </w:p>
    <w:p w:rsidR="00731EBA" w:rsidRPr="00162631" w:rsidRDefault="00731EBA" w:rsidP="00BF3442">
      <w:pPr>
        <w:pStyle w:val="a3"/>
        <w:spacing w:before="120" w:after="120"/>
        <w:ind w:left="0" w:firstLine="567"/>
        <w:contextualSpacing w:val="0"/>
        <w:jc w:val="both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В колонке «Статус» возможны значения</w:t>
      </w:r>
      <w:r w:rsidRPr="00162631">
        <w:rPr>
          <w:rFonts w:ascii="Times New Roman" w:hAnsi="Times New Roman" w:cs="Times New Roman"/>
          <w:sz w:val="20"/>
        </w:rPr>
        <w:t>:</w:t>
      </w:r>
    </w:p>
    <w:p w:rsidR="00731EBA" w:rsidRDefault="00731EBA" w:rsidP="00731EBA">
      <w:pPr>
        <w:pStyle w:val="a3"/>
        <w:numPr>
          <w:ilvl w:val="0"/>
          <w:numId w:val="46"/>
        </w:numPr>
        <w:spacing w:after="0" w:line="240" w:lineRule="auto"/>
        <w:contextualSpacing w:val="0"/>
        <w:jc w:val="both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  <w:lang w:val="en-US"/>
        </w:rPr>
        <w:t>INPUT</w:t>
      </w:r>
      <w:r w:rsidRPr="00162631">
        <w:rPr>
          <w:rFonts w:ascii="Times New Roman" w:hAnsi="Times New Roman" w:cs="Times New Roman"/>
          <w:sz w:val="20"/>
        </w:rPr>
        <w:t xml:space="preserve"> – </w:t>
      </w:r>
      <w:r w:rsidRPr="00731EBA">
        <w:rPr>
          <w:rFonts w:ascii="Times New Roman" w:hAnsi="Times New Roman" w:cs="Times New Roman"/>
          <w:sz w:val="20"/>
        </w:rPr>
        <w:t>запрос</w:t>
      </w:r>
      <w:r>
        <w:rPr>
          <w:rFonts w:ascii="Times New Roman" w:hAnsi="Times New Roman" w:cs="Times New Roman"/>
          <w:sz w:val="20"/>
        </w:rPr>
        <w:t>, сохраненный и не переданный на подпись на 1-ом шаге обработки</w:t>
      </w:r>
    </w:p>
    <w:p w:rsidR="00731EBA" w:rsidRDefault="00731EBA" w:rsidP="00731EBA">
      <w:pPr>
        <w:pStyle w:val="a3"/>
        <w:numPr>
          <w:ilvl w:val="0"/>
          <w:numId w:val="46"/>
        </w:numPr>
        <w:spacing w:after="0" w:line="240" w:lineRule="auto"/>
        <w:contextualSpacing w:val="0"/>
        <w:jc w:val="both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  <w:lang w:val="en-US"/>
        </w:rPr>
        <w:t>REFUSE</w:t>
      </w:r>
      <w:r>
        <w:rPr>
          <w:rFonts w:ascii="Times New Roman" w:hAnsi="Times New Roman" w:cs="Times New Roman"/>
          <w:sz w:val="20"/>
        </w:rPr>
        <w:t xml:space="preserve"> – запрос, возвращенный на доработку со 2-ого на 1-ый шаг обработки</w:t>
      </w:r>
    </w:p>
    <w:p w:rsidR="00731EBA" w:rsidRDefault="00731EBA" w:rsidP="00731EBA">
      <w:pPr>
        <w:pStyle w:val="a3"/>
        <w:numPr>
          <w:ilvl w:val="0"/>
          <w:numId w:val="46"/>
        </w:numPr>
        <w:spacing w:after="0" w:line="240" w:lineRule="auto"/>
        <w:contextualSpacing w:val="0"/>
        <w:jc w:val="both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  <w:lang w:val="en-US"/>
        </w:rPr>
        <w:t>CONTROL</w:t>
      </w:r>
      <w:r w:rsidRPr="00162631">
        <w:rPr>
          <w:rFonts w:ascii="Times New Roman" w:hAnsi="Times New Roman" w:cs="Times New Roman"/>
          <w:sz w:val="20"/>
        </w:rPr>
        <w:t xml:space="preserve"> </w:t>
      </w:r>
      <w:r>
        <w:rPr>
          <w:rFonts w:ascii="Times New Roman" w:hAnsi="Times New Roman" w:cs="Times New Roman"/>
          <w:sz w:val="20"/>
        </w:rPr>
        <w:t xml:space="preserve">– запрос, </w:t>
      </w:r>
      <w:r w:rsidR="00694D69">
        <w:rPr>
          <w:rFonts w:ascii="Times New Roman" w:hAnsi="Times New Roman" w:cs="Times New Roman"/>
          <w:sz w:val="20"/>
        </w:rPr>
        <w:t xml:space="preserve">ожидающий </w:t>
      </w:r>
      <w:r>
        <w:rPr>
          <w:rFonts w:ascii="Times New Roman" w:hAnsi="Times New Roman" w:cs="Times New Roman"/>
          <w:sz w:val="20"/>
        </w:rPr>
        <w:t xml:space="preserve">подписи </w:t>
      </w:r>
      <w:r w:rsidR="00694D69">
        <w:rPr>
          <w:rFonts w:ascii="Times New Roman" w:hAnsi="Times New Roman" w:cs="Times New Roman"/>
          <w:sz w:val="20"/>
        </w:rPr>
        <w:t>(</w:t>
      </w:r>
      <w:r>
        <w:rPr>
          <w:rFonts w:ascii="Times New Roman" w:hAnsi="Times New Roman" w:cs="Times New Roman"/>
          <w:sz w:val="20"/>
        </w:rPr>
        <w:t>авторизации операции</w:t>
      </w:r>
      <w:r w:rsidR="00694D69">
        <w:rPr>
          <w:rFonts w:ascii="Times New Roman" w:hAnsi="Times New Roman" w:cs="Times New Roman"/>
          <w:sz w:val="20"/>
        </w:rPr>
        <w:t>)</w:t>
      </w:r>
      <w:r>
        <w:rPr>
          <w:rFonts w:ascii="Times New Roman" w:hAnsi="Times New Roman" w:cs="Times New Roman"/>
          <w:sz w:val="20"/>
        </w:rPr>
        <w:t xml:space="preserve"> </w:t>
      </w:r>
      <w:r w:rsidR="00694D69">
        <w:rPr>
          <w:rFonts w:ascii="Times New Roman" w:hAnsi="Times New Roman" w:cs="Times New Roman"/>
          <w:sz w:val="20"/>
        </w:rPr>
        <w:t>на 2-ом шаге обработки</w:t>
      </w:r>
    </w:p>
    <w:p w:rsidR="00553B45" w:rsidRPr="00694D69" w:rsidRDefault="00731EBA" w:rsidP="00BD1F84">
      <w:pPr>
        <w:pStyle w:val="a3"/>
        <w:numPr>
          <w:ilvl w:val="0"/>
          <w:numId w:val="46"/>
        </w:numPr>
        <w:spacing w:after="0" w:line="240" w:lineRule="auto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 w:rsidRPr="00731EBA">
        <w:rPr>
          <w:rFonts w:ascii="Times New Roman" w:hAnsi="Times New Roman" w:cs="Times New Roman"/>
          <w:sz w:val="20"/>
          <w:lang w:val="en-US"/>
        </w:rPr>
        <w:t>WAITDATE</w:t>
      </w:r>
      <w:r w:rsidRPr="00694D69">
        <w:rPr>
          <w:rFonts w:ascii="Times New Roman" w:hAnsi="Times New Roman" w:cs="Times New Roman"/>
          <w:sz w:val="20"/>
        </w:rPr>
        <w:t xml:space="preserve"> – </w:t>
      </w:r>
      <w:r w:rsidR="00694D69">
        <w:rPr>
          <w:rFonts w:ascii="Times New Roman" w:hAnsi="Times New Roman" w:cs="Times New Roman"/>
          <w:sz w:val="20"/>
        </w:rPr>
        <w:t>запрос, ожидающий подтверждения даты на 3-ем шаге обработки</w:t>
      </w:r>
    </w:p>
    <w:p w:rsidR="00731EBA" w:rsidRPr="00694D69" w:rsidRDefault="00731EBA" w:rsidP="00BD1F84">
      <w:pPr>
        <w:pStyle w:val="a3"/>
        <w:numPr>
          <w:ilvl w:val="0"/>
          <w:numId w:val="46"/>
        </w:numPr>
        <w:spacing w:after="0" w:line="240" w:lineRule="auto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lang w:val="en-US"/>
        </w:rPr>
        <w:t>REFUSEDATE</w:t>
      </w:r>
      <w:r w:rsidR="00694D69">
        <w:rPr>
          <w:rFonts w:ascii="Times New Roman" w:hAnsi="Times New Roman" w:cs="Times New Roman"/>
          <w:sz w:val="20"/>
        </w:rPr>
        <w:t xml:space="preserve"> </w:t>
      </w:r>
      <w:r w:rsidR="00694D69" w:rsidRPr="00694D69">
        <w:rPr>
          <w:rFonts w:ascii="Times New Roman" w:hAnsi="Times New Roman" w:cs="Times New Roman"/>
          <w:sz w:val="20"/>
        </w:rPr>
        <w:t xml:space="preserve">– </w:t>
      </w:r>
      <w:r w:rsidR="00694D69">
        <w:rPr>
          <w:rFonts w:ascii="Times New Roman" w:hAnsi="Times New Roman" w:cs="Times New Roman"/>
          <w:sz w:val="20"/>
        </w:rPr>
        <w:t>запрос, возвращенный на доработку с 3-его на 2-ой шаг обработки</w:t>
      </w:r>
    </w:p>
    <w:p w:rsidR="00731EBA" w:rsidRPr="00694D69" w:rsidRDefault="00731EBA" w:rsidP="00BD1F84">
      <w:pPr>
        <w:pStyle w:val="a3"/>
        <w:numPr>
          <w:ilvl w:val="0"/>
          <w:numId w:val="46"/>
        </w:numPr>
        <w:spacing w:after="0" w:line="240" w:lineRule="auto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 w:rsidRPr="00731EBA">
        <w:rPr>
          <w:rFonts w:ascii="Times New Roman" w:hAnsi="Times New Roman" w:cs="Times New Roman"/>
          <w:sz w:val="20"/>
          <w:lang w:val="en-US"/>
        </w:rPr>
        <w:t>COMPLETED</w:t>
      </w:r>
      <w:r w:rsidRPr="00694D69">
        <w:rPr>
          <w:rFonts w:ascii="Times New Roman" w:hAnsi="Times New Roman" w:cs="Times New Roman"/>
          <w:sz w:val="20"/>
        </w:rPr>
        <w:t xml:space="preserve"> – </w:t>
      </w:r>
      <w:r w:rsidR="00694D69">
        <w:rPr>
          <w:rFonts w:ascii="Times New Roman" w:hAnsi="Times New Roman" w:cs="Times New Roman"/>
          <w:sz w:val="20"/>
        </w:rPr>
        <w:t xml:space="preserve">запрос, по которому созданы операции в </w:t>
      </w:r>
      <w:r w:rsidR="00694D69">
        <w:rPr>
          <w:rFonts w:ascii="Times New Roman" w:hAnsi="Times New Roman" w:cs="Times New Roman"/>
          <w:sz w:val="20"/>
          <w:lang w:val="en-US"/>
        </w:rPr>
        <w:t>BARS</w:t>
      </w:r>
      <w:r w:rsidR="00694D69" w:rsidRPr="00694D69">
        <w:rPr>
          <w:rFonts w:ascii="Times New Roman" w:hAnsi="Times New Roman" w:cs="Times New Roman"/>
          <w:sz w:val="20"/>
        </w:rPr>
        <w:t xml:space="preserve"> </w:t>
      </w:r>
      <w:r w:rsidR="00694D69">
        <w:rPr>
          <w:rFonts w:ascii="Times New Roman" w:hAnsi="Times New Roman" w:cs="Times New Roman"/>
          <w:sz w:val="20"/>
          <w:lang w:val="en-US"/>
        </w:rPr>
        <w:t>GL</w:t>
      </w:r>
      <w:r w:rsidR="00694D69" w:rsidRPr="00694D69">
        <w:rPr>
          <w:rFonts w:ascii="Times New Roman" w:hAnsi="Times New Roman" w:cs="Times New Roman"/>
          <w:sz w:val="20"/>
        </w:rPr>
        <w:t xml:space="preserve"> и выполнены проводки</w:t>
      </w:r>
    </w:p>
    <w:p w:rsidR="00731EBA" w:rsidRPr="00694D69" w:rsidRDefault="00731EBA" w:rsidP="00BD1F84">
      <w:pPr>
        <w:pStyle w:val="a3"/>
        <w:numPr>
          <w:ilvl w:val="0"/>
          <w:numId w:val="46"/>
        </w:numPr>
        <w:spacing w:after="0" w:line="240" w:lineRule="auto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>ERRPROC</w:t>
      </w:r>
      <w:r w:rsidR="00694D69">
        <w:rPr>
          <w:rFonts w:ascii="Times New Roman" w:hAnsi="Times New Roman" w:cs="Times New Roman"/>
          <w:sz w:val="20"/>
          <w:szCs w:val="20"/>
        </w:rPr>
        <w:t xml:space="preserve"> – запрос с ошибкой создания операции на 2-ом шаге обработки</w:t>
      </w:r>
    </w:p>
    <w:p w:rsidR="00731EBA" w:rsidRPr="00694D69" w:rsidRDefault="00731EBA" w:rsidP="00BD1F84">
      <w:pPr>
        <w:pStyle w:val="a3"/>
        <w:numPr>
          <w:ilvl w:val="0"/>
          <w:numId w:val="46"/>
        </w:numPr>
        <w:spacing w:after="0" w:line="240" w:lineRule="auto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>ERRPROCDATE</w:t>
      </w:r>
      <w:r w:rsidR="00694D69">
        <w:rPr>
          <w:rFonts w:ascii="Times New Roman" w:hAnsi="Times New Roman" w:cs="Times New Roman"/>
          <w:sz w:val="20"/>
          <w:szCs w:val="20"/>
        </w:rPr>
        <w:t xml:space="preserve"> – запрос с ошибкой создания операции на 3-ем шаге обработки</w:t>
      </w:r>
    </w:p>
    <w:p w:rsidR="00731EBA" w:rsidRPr="00694D69" w:rsidRDefault="00731EBA" w:rsidP="00BD1F84">
      <w:pPr>
        <w:pStyle w:val="a3"/>
        <w:numPr>
          <w:ilvl w:val="0"/>
          <w:numId w:val="46"/>
        </w:numPr>
        <w:spacing w:after="0" w:line="240" w:lineRule="auto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>ERRSRV</w:t>
      </w:r>
      <w:r w:rsidR="00694D69">
        <w:rPr>
          <w:rFonts w:ascii="Times New Roman" w:hAnsi="Times New Roman" w:cs="Times New Roman"/>
          <w:sz w:val="20"/>
          <w:szCs w:val="20"/>
        </w:rPr>
        <w:t xml:space="preserve"> – запрос с системной ошибкой создания движения</w:t>
      </w:r>
      <w:r w:rsidR="00BF3442">
        <w:rPr>
          <w:rFonts w:ascii="Times New Roman" w:hAnsi="Times New Roman" w:cs="Times New Roman"/>
          <w:sz w:val="20"/>
          <w:szCs w:val="20"/>
        </w:rPr>
        <w:t xml:space="preserve"> по клиентскому счету на 2-ом шаге обработки</w:t>
      </w:r>
    </w:p>
    <w:p w:rsidR="00731EBA" w:rsidRPr="00BF3442" w:rsidRDefault="00731EBA" w:rsidP="00BD1F84">
      <w:pPr>
        <w:pStyle w:val="a3"/>
        <w:numPr>
          <w:ilvl w:val="0"/>
          <w:numId w:val="46"/>
        </w:numPr>
        <w:spacing w:after="0" w:line="240" w:lineRule="auto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>REFUSESRV</w:t>
      </w:r>
      <w:r w:rsidR="00BF3442" w:rsidRPr="00BF3442">
        <w:rPr>
          <w:rFonts w:ascii="Times New Roman" w:hAnsi="Times New Roman" w:cs="Times New Roman"/>
          <w:sz w:val="20"/>
          <w:szCs w:val="20"/>
        </w:rPr>
        <w:t xml:space="preserve"> </w:t>
      </w:r>
      <w:r w:rsidR="00BF3442">
        <w:rPr>
          <w:rFonts w:ascii="Times New Roman" w:hAnsi="Times New Roman" w:cs="Times New Roman"/>
          <w:sz w:val="20"/>
          <w:szCs w:val="20"/>
        </w:rPr>
        <w:t>– запрос с прикладной ошибкой создания движения по клиентскому счету на 2-ом шаге обработки</w:t>
      </w:r>
    </w:p>
    <w:sectPr w:rsidR="00731EBA" w:rsidRPr="00BF3442" w:rsidSect="008364D6">
      <w:footerReference w:type="default" r:id="rId59"/>
      <w:pgSz w:w="11906" w:h="16838"/>
      <w:pgMar w:top="993" w:right="850" w:bottom="993" w:left="1701" w:header="708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E2330" w:rsidRDefault="00EE2330" w:rsidP="00487097">
      <w:pPr>
        <w:spacing w:after="0" w:line="240" w:lineRule="auto"/>
      </w:pPr>
      <w:r>
        <w:separator/>
      </w:r>
    </w:p>
  </w:endnote>
  <w:endnote w:type="continuationSeparator" w:id="0">
    <w:p w:rsidR="00EE2330" w:rsidRDefault="00EE2330" w:rsidP="004870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663049939"/>
      <w:docPartObj>
        <w:docPartGallery w:val="Page Numbers (Bottom of Page)"/>
        <w:docPartUnique/>
      </w:docPartObj>
    </w:sdtPr>
    <w:sdtEndPr/>
    <w:sdtContent>
      <w:p w:rsidR="00BD1F84" w:rsidRDefault="00BD1F84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C5CC4">
          <w:rPr>
            <w:noProof/>
          </w:rPr>
          <w:t>18</w:t>
        </w:r>
        <w:r>
          <w:fldChar w:fldCharType="end"/>
        </w:r>
      </w:p>
    </w:sdtContent>
  </w:sdt>
  <w:p w:rsidR="00BD1F84" w:rsidRDefault="00BD1F84">
    <w:pPr>
      <w:pStyle w:val="af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E2330" w:rsidRDefault="00EE2330" w:rsidP="00487097">
      <w:pPr>
        <w:spacing w:after="0" w:line="240" w:lineRule="auto"/>
      </w:pPr>
      <w:r>
        <w:separator/>
      </w:r>
    </w:p>
  </w:footnote>
  <w:footnote w:type="continuationSeparator" w:id="0">
    <w:p w:rsidR="00EE2330" w:rsidRDefault="00EE2330" w:rsidP="0048709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0A0E4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43B7F83"/>
    <w:multiLevelType w:val="hybridMultilevel"/>
    <w:tmpl w:val="D048DC40"/>
    <w:lvl w:ilvl="0" w:tplc="8D800644">
      <w:start w:val="1"/>
      <w:numFmt w:val="decimal"/>
      <w:lvlText w:val="%1."/>
      <w:lvlJc w:val="left"/>
      <w:pPr>
        <w:ind w:left="567" w:hanging="20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A821C0"/>
    <w:multiLevelType w:val="hybridMultilevel"/>
    <w:tmpl w:val="E04C5DBA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" w15:restartNumberingAfterBreak="0">
    <w:nsid w:val="0B9E4E2E"/>
    <w:multiLevelType w:val="hybridMultilevel"/>
    <w:tmpl w:val="E9DC3856"/>
    <w:lvl w:ilvl="0" w:tplc="5A107EC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8638FD"/>
    <w:multiLevelType w:val="multilevel"/>
    <w:tmpl w:val="7ECA79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  <w:rPr>
        <w:sz w:val="20"/>
        <w:szCs w:val="2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0FCA5F71"/>
    <w:multiLevelType w:val="hybridMultilevel"/>
    <w:tmpl w:val="2FCC2588"/>
    <w:lvl w:ilvl="0" w:tplc="04190017">
      <w:start w:val="1"/>
      <w:numFmt w:val="lowerLetter"/>
      <w:lvlText w:val="%1)"/>
      <w:lvlJc w:val="left"/>
      <w:pPr>
        <w:ind w:left="1145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6" w15:restartNumberingAfterBreak="0">
    <w:nsid w:val="14F47C74"/>
    <w:multiLevelType w:val="multilevel"/>
    <w:tmpl w:val="80A6EC64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0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36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2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72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84" w:hanging="1800"/>
      </w:pPr>
      <w:rPr>
        <w:rFonts w:hint="default"/>
      </w:rPr>
    </w:lvl>
  </w:abstractNum>
  <w:abstractNum w:abstractNumId="7" w15:restartNumberingAfterBreak="0">
    <w:nsid w:val="17CA651E"/>
    <w:multiLevelType w:val="hybridMultilevel"/>
    <w:tmpl w:val="D048DC40"/>
    <w:lvl w:ilvl="0" w:tplc="8D800644">
      <w:start w:val="1"/>
      <w:numFmt w:val="decimal"/>
      <w:lvlText w:val="%1."/>
      <w:lvlJc w:val="left"/>
      <w:pPr>
        <w:ind w:left="567" w:hanging="20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8F52447"/>
    <w:multiLevelType w:val="hybridMultilevel"/>
    <w:tmpl w:val="06FA19A6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A001D8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1C0F19B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1876AE7"/>
    <w:multiLevelType w:val="hybridMultilevel"/>
    <w:tmpl w:val="FE522DB6"/>
    <w:lvl w:ilvl="0" w:tplc="5A107ECC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24D10EB2"/>
    <w:multiLevelType w:val="hybridMultilevel"/>
    <w:tmpl w:val="DDEC2138"/>
    <w:lvl w:ilvl="0" w:tplc="04190005">
      <w:start w:val="1"/>
      <w:numFmt w:val="bullet"/>
      <w:lvlText w:val=""/>
      <w:lvlJc w:val="left"/>
      <w:pPr>
        <w:ind w:left="1145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3" w15:restartNumberingAfterBreak="0">
    <w:nsid w:val="270777C9"/>
    <w:multiLevelType w:val="hybridMultilevel"/>
    <w:tmpl w:val="5886A6C2"/>
    <w:lvl w:ilvl="0" w:tplc="0419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2958533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2B8A00A8"/>
    <w:multiLevelType w:val="multilevel"/>
    <w:tmpl w:val="991064D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"/>
      <w:lvlJc w:val="left"/>
      <w:pPr>
        <w:ind w:left="792" w:hanging="432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30074AA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32BE640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33143F08"/>
    <w:multiLevelType w:val="hybridMultilevel"/>
    <w:tmpl w:val="C4381B8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33BF62D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34DD43BD"/>
    <w:multiLevelType w:val="multilevel"/>
    <w:tmpl w:val="CA9EB9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1" w15:restartNumberingAfterBreak="0">
    <w:nsid w:val="37F618E6"/>
    <w:multiLevelType w:val="hybridMultilevel"/>
    <w:tmpl w:val="D9EEF9FA"/>
    <w:lvl w:ilvl="0" w:tplc="E5F4428C">
      <w:start w:val="1"/>
      <w:numFmt w:val="bullet"/>
      <w:lvlText w:val="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2" w15:restartNumberingAfterBreak="0">
    <w:nsid w:val="39DB4574"/>
    <w:multiLevelType w:val="hybridMultilevel"/>
    <w:tmpl w:val="4D1A7708"/>
    <w:lvl w:ilvl="0" w:tplc="5A107ECC">
      <w:start w:val="1"/>
      <w:numFmt w:val="bullet"/>
      <w:lvlText w:val=""/>
      <w:lvlJc w:val="left"/>
      <w:pPr>
        <w:ind w:left="12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abstractNum w:abstractNumId="23" w15:restartNumberingAfterBreak="0">
    <w:nsid w:val="3A2B4D10"/>
    <w:multiLevelType w:val="multilevel"/>
    <w:tmpl w:val="4B86DD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4" w15:restartNumberingAfterBreak="0">
    <w:nsid w:val="3F74784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41A47706"/>
    <w:multiLevelType w:val="multilevel"/>
    <w:tmpl w:val="4A2E2FBA"/>
    <w:lvl w:ilvl="0">
      <w:start w:val="1"/>
      <w:numFmt w:val="decimal"/>
      <w:lvlText w:val="%1 шаг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65E4CA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4917405B"/>
    <w:multiLevelType w:val="multilevel"/>
    <w:tmpl w:val="3D5C3C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2E1453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53D8597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59D74CCE"/>
    <w:multiLevelType w:val="hybridMultilevel"/>
    <w:tmpl w:val="89480FC4"/>
    <w:lvl w:ilvl="0" w:tplc="E5F4428C">
      <w:start w:val="1"/>
      <w:numFmt w:val="bullet"/>
      <w:lvlText w:val=""/>
      <w:lvlJc w:val="left"/>
      <w:pPr>
        <w:ind w:left="100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9" w:hanging="360"/>
      </w:pPr>
      <w:rPr>
        <w:rFonts w:ascii="Wingdings" w:hAnsi="Wingdings" w:hint="default"/>
      </w:rPr>
    </w:lvl>
  </w:abstractNum>
  <w:abstractNum w:abstractNumId="31" w15:restartNumberingAfterBreak="0">
    <w:nsid w:val="5A4004C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5C5D3739"/>
    <w:multiLevelType w:val="hybridMultilevel"/>
    <w:tmpl w:val="ADAAD7BE"/>
    <w:lvl w:ilvl="0" w:tplc="5A107ECC">
      <w:start w:val="1"/>
      <w:numFmt w:val="bullet"/>
      <w:lvlText w:val="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3" w15:restartNumberingAfterBreak="0">
    <w:nsid w:val="601425C3"/>
    <w:multiLevelType w:val="multilevel"/>
    <w:tmpl w:val="D2745B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4780E5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 w15:restartNumberingAfterBreak="0">
    <w:nsid w:val="68CA5DDA"/>
    <w:multiLevelType w:val="hybridMultilevel"/>
    <w:tmpl w:val="485C63C8"/>
    <w:lvl w:ilvl="0" w:tplc="04190005">
      <w:start w:val="1"/>
      <w:numFmt w:val="bullet"/>
      <w:lvlText w:val=""/>
      <w:lvlJc w:val="left"/>
      <w:pPr>
        <w:ind w:left="1145" w:hanging="360"/>
      </w:pPr>
      <w:rPr>
        <w:rFonts w:ascii="Wingdings" w:hAnsi="Wingdings" w:hint="default"/>
      </w:rPr>
    </w:lvl>
    <w:lvl w:ilvl="1" w:tplc="5A107ECC">
      <w:start w:val="1"/>
      <w:numFmt w:val="bullet"/>
      <w:lvlText w:val=""/>
      <w:lvlJc w:val="left"/>
      <w:pPr>
        <w:ind w:left="1865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6" w15:restartNumberingAfterBreak="0">
    <w:nsid w:val="6EEB7E87"/>
    <w:multiLevelType w:val="hybridMultilevel"/>
    <w:tmpl w:val="B9789F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16A4513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38" w15:restartNumberingAfterBreak="0">
    <w:nsid w:val="729223E1"/>
    <w:multiLevelType w:val="hybridMultilevel"/>
    <w:tmpl w:val="334A15A4"/>
    <w:lvl w:ilvl="0" w:tplc="0419000F">
      <w:start w:val="1"/>
      <w:numFmt w:val="decimal"/>
      <w:lvlText w:val="%1."/>
      <w:lvlJc w:val="left"/>
      <w:pPr>
        <w:ind w:left="1213" w:hanging="360"/>
      </w:pPr>
    </w:lvl>
    <w:lvl w:ilvl="1" w:tplc="04190019" w:tentative="1">
      <w:start w:val="1"/>
      <w:numFmt w:val="lowerLetter"/>
      <w:lvlText w:val="%2."/>
      <w:lvlJc w:val="left"/>
      <w:pPr>
        <w:ind w:left="1933" w:hanging="360"/>
      </w:pPr>
    </w:lvl>
    <w:lvl w:ilvl="2" w:tplc="0419001B" w:tentative="1">
      <w:start w:val="1"/>
      <w:numFmt w:val="lowerRoman"/>
      <w:lvlText w:val="%3."/>
      <w:lvlJc w:val="right"/>
      <w:pPr>
        <w:ind w:left="2653" w:hanging="180"/>
      </w:pPr>
    </w:lvl>
    <w:lvl w:ilvl="3" w:tplc="0419000F" w:tentative="1">
      <w:start w:val="1"/>
      <w:numFmt w:val="decimal"/>
      <w:lvlText w:val="%4."/>
      <w:lvlJc w:val="left"/>
      <w:pPr>
        <w:ind w:left="3373" w:hanging="360"/>
      </w:pPr>
    </w:lvl>
    <w:lvl w:ilvl="4" w:tplc="04190019" w:tentative="1">
      <w:start w:val="1"/>
      <w:numFmt w:val="lowerLetter"/>
      <w:lvlText w:val="%5."/>
      <w:lvlJc w:val="left"/>
      <w:pPr>
        <w:ind w:left="4093" w:hanging="360"/>
      </w:pPr>
    </w:lvl>
    <w:lvl w:ilvl="5" w:tplc="0419001B" w:tentative="1">
      <w:start w:val="1"/>
      <w:numFmt w:val="lowerRoman"/>
      <w:lvlText w:val="%6."/>
      <w:lvlJc w:val="right"/>
      <w:pPr>
        <w:ind w:left="4813" w:hanging="180"/>
      </w:pPr>
    </w:lvl>
    <w:lvl w:ilvl="6" w:tplc="0419000F" w:tentative="1">
      <w:start w:val="1"/>
      <w:numFmt w:val="decimal"/>
      <w:lvlText w:val="%7."/>
      <w:lvlJc w:val="left"/>
      <w:pPr>
        <w:ind w:left="5533" w:hanging="360"/>
      </w:pPr>
    </w:lvl>
    <w:lvl w:ilvl="7" w:tplc="04190019" w:tentative="1">
      <w:start w:val="1"/>
      <w:numFmt w:val="lowerLetter"/>
      <w:lvlText w:val="%8."/>
      <w:lvlJc w:val="left"/>
      <w:pPr>
        <w:ind w:left="6253" w:hanging="360"/>
      </w:pPr>
    </w:lvl>
    <w:lvl w:ilvl="8" w:tplc="0419001B" w:tentative="1">
      <w:start w:val="1"/>
      <w:numFmt w:val="lowerRoman"/>
      <w:lvlText w:val="%9."/>
      <w:lvlJc w:val="right"/>
      <w:pPr>
        <w:ind w:left="6973" w:hanging="180"/>
      </w:pPr>
    </w:lvl>
  </w:abstractNum>
  <w:abstractNum w:abstractNumId="39" w15:restartNumberingAfterBreak="0">
    <w:nsid w:val="777357A7"/>
    <w:multiLevelType w:val="hybridMultilevel"/>
    <w:tmpl w:val="E740333C"/>
    <w:lvl w:ilvl="0" w:tplc="04190005">
      <w:start w:val="1"/>
      <w:numFmt w:val="bullet"/>
      <w:lvlText w:val=""/>
      <w:lvlJc w:val="left"/>
      <w:pPr>
        <w:ind w:left="1145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40" w15:restartNumberingAfterBreak="0">
    <w:nsid w:val="77DD35F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1" w15:restartNumberingAfterBreak="0">
    <w:nsid w:val="785E0F6D"/>
    <w:multiLevelType w:val="hybridMultilevel"/>
    <w:tmpl w:val="FF4E124E"/>
    <w:lvl w:ilvl="0" w:tplc="E5F4428C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42" w15:restartNumberingAfterBreak="0">
    <w:nsid w:val="788846FB"/>
    <w:multiLevelType w:val="hybridMultilevel"/>
    <w:tmpl w:val="847C1B8A"/>
    <w:lvl w:ilvl="0" w:tplc="0419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43" w15:restartNumberingAfterBreak="0">
    <w:nsid w:val="7B303F39"/>
    <w:multiLevelType w:val="hybridMultilevel"/>
    <w:tmpl w:val="77D0F70E"/>
    <w:lvl w:ilvl="0" w:tplc="5A107ECC">
      <w:start w:val="1"/>
      <w:numFmt w:val="bullet"/>
      <w:lvlText w:val=""/>
      <w:lvlJc w:val="left"/>
      <w:pPr>
        <w:ind w:left="13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89" w:hanging="360"/>
      </w:pPr>
      <w:rPr>
        <w:rFonts w:ascii="Wingdings" w:hAnsi="Wingdings" w:hint="default"/>
      </w:rPr>
    </w:lvl>
  </w:abstractNum>
  <w:abstractNum w:abstractNumId="44" w15:restartNumberingAfterBreak="0">
    <w:nsid w:val="7C970F47"/>
    <w:multiLevelType w:val="hybridMultilevel"/>
    <w:tmpl w:val="A59CBEFC"/>
    <w:lvl w:ilvl="0" w:tplc="04190001">
      <w:start w:val="1"/>
      <w:numFmt w:val="bullet"/>
      <w:lvlText w:val=""/>
      <w:lvlJc w:val="left"/>
      <w:pPr>
        <w:ind w:left="11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56" w:hanging="360"/>
      </w:pPr>
      <w:rPr>
        <w:rFonts w:ascii="Wingdings" w:hAnsi="Wingdings" w:hint="default"/>
      </w:rPr>
    </w:lvl>
  </w:abstractNum>
  <w:num w:numId="1">
    <w:abstractNumId w:val="40"/>
  </w:num>
  <w:num w:numId="2">
    <w:abstractNumId w:val="15"/>
  </w:num>
  <w:num w:numId="3">
    <w:abstractNumId w:val="11"/>
  </w:num>
  <w:num w:numId="4">
    <w:abstractNumId w:val="38"/>
  </w:num>
  <w:num w:numId="5">
    <w:abstractNumId w:val="37"/>
  </w:num>
  <w:num w:numId="6">
    <w:abstractNumId w:val="9"/>
  </w:num>
  <w:num w:numId="7">
    <w:abstractNumId w:val="11"/>
  </w:num>
  <w:num w:numId="8">
    <w:abstractNumId w:val="4"/>
  </w:num>
  <w:num w:numId="9">
    <w:abstractNumId w:val="32"/>
  </w:num>
  <w:num w:numId="10">
    <w:abstractNumId w:val="16"/>
  </w:num>
  <w:num w:numId="11">
    <w:abstractNumId w:val="14"/>
  </w:num>
  <w:num w:numId="12">
    <w:abstractNumId w:val="43"/>
  </w:num>
  <w:num w:numId="13">
    <w:abstractNumId w:val="10"/>
  </w:num>
  <w:num w:numId="14">
    <w:abstractNumId w:val="5"/>
  </w:num>
  <w:num w:numId="15">
    <w:abstractNumId w:val="35"/>
  </w:num>
  <w:num w:numId="16">
    <w:abstractNumId w:val="25"/>
  </w:num>
  <w:num w:numId="17">
    <w:abstractNumId w:val="2"/>
  </w:num>
  <w:num w:numId="18">
    <w:abstractNumId w:val="33"/>
  </w:num>
  <w:num w:numId="19">
    <w:abstractNumId w:val="27"/>
  </w:num>
  <w:num w:numId="20">
    <w:abstractNumId w:val="30"/>
  </w:num>
  <w:num w:numId="21">
    <w:abstractNumId w:val="36"/>
  </w:num>
  <w:num w:numId="22">
    <w:abstractNumId w:val="31"/>
  </w:num>
  <w:num w:numId="23">
    <w:abstractNumId w:val="26"/>
  </w:num>
  <w:num w:numId="24">
    <w:abstractNumId w:val="29"/>
  </w:num>
  <w:num w:numId="25">
    <w:abstractNumId w:val="17"/>
  </w:num>
  <w:num w:numId="26">
    <w:abstractNumId w:val="19"/>
  </w:num>
  <w:num w:numId="27">
    <w:abstractNumId w:val="3"/>
  </w:num>
  <w:num w:numId="28">
    <w:abstractNumId w:val="18"/>
  </w:num>
  <w:num w:numId="29">
    <w:abstractNumId w:val="44"/>
  </w:num>
  <w:num w:numId="30">
    <w:abstractNumId w:val="20"/>
  </w:num>
  <w:num w:numId="31">
    <w:abstractNumId w:val="13"/>
  </w:num>
  <w:num w:numId="32">
    <w:abstractNumId w:val="41"/>
  </w:num>
  <w:num w:numId="33">
    <w:abstractNumId w:val="21"/>
  </w:num>
  <w:num w:numId="34">
    <w:abstractNumId w:val="12"/>
  </w:num>
  <w:num w:numId="35">
    <w:abstractNumId w:val="42"/>
  </w:num>
  <w:num w:numId="36">
    <w:abstractNumId w:val="39"/>
  </w:num>
  <w:num w:numId="37">
    <w:abstractNumId w:val="23"/>
  </w:num>
  <w:num w:numId="38">
    <w:abstractNumId w:val="24"/>
  </w:num>
  <w:num w:numId="39">
    <w:abstractNumId w:val="22"/>
  </w:num>
  <w:num w:numId="40">
    <w:abstractNumId w:val="28"/>
  </w:num>
  <w:num w:numId="41">
    <w:abstractNumId w:val="7"/>
  </w:num>
  <w:num w:numId="42">
    <w:abstractNumId w:val="1"/>
  </w:num>
  <w:num w:numId="43">
    <w:abstractNumId w:val="34"/>
  </w:num>
  <w:num w:numId="44">
    <w:abstractNumId w:val="6"/>
  </w:num>
  <w:num w:numId="45">
    <w:abstractNumId w:val="0"/>
  </w:num>
  <w:num w:numId="46">
    <w:abstractNumId w:val="8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Фигаровская Наталья Викторовна">
    <w15:presenceInfo w15:providerId="AD" w15:userId="S-1-5-21-2256904374-1051893898-125531477-822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trackRevisions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5620"/>
    <w:rsid w:val="000005CC"/>
    <w:rsid w:val="00002E6B"/>
    <w:rsid w:val="0003042B"/>
    <w:rsid w:val="00035FED"/>
    <w:rsid w:val="00037D9C"/>
    <w:rsid w:val="00042C78"/>
    <w:rsid w:val="00043BC2"/>
    <w:rsid w:val="00057870"/>
    <w:rsid w:val="00061196"/>
    <w:rsid w:val="000654D9"/>
    <w:rsid w:val="00065FBA"/>
    <w:rsid w:val="00076389"/>
    <w:rsid w:val="00082110"/>
    <w:rsid w:val="0008327E"/>
    <w:rsid w:val="000872FC"/>
    <w:rsid w:val="00091624"/>
    <w:rsid w:val="000A3E1B"/>
    <w:rsid w:val="000B118A"/>
    <w:rsid w:val="000B28C9"/>
    <w:rsid w:val="000B760E"/>
    <w:rsid w:val="000C4A0D"/>
    <w:rsid w:val="000C519B"/>
    <w:rsid w:val="000D0713"/>
    <w:rsid w:val="000D489D"/>
    <w:rsid w:val="000D5BAC"/>
    <w:rsid w:val="000D6815"/>
    <w:rsid w:val="000E0972"/>
    <w:rsid w:val="000E0A96"/>
    <w:rsid w:val="000E251C"/>
    <w:rsid w:val="000E4F8F"/>
    <w:rsid w:val="000E5C0A"/>
    <w:rsid w:val="000F0DC2"/>
    <w:rsid w:val="000F63AC"/>
    <w:rsid w:val="0010072B"/>
    <w:rsid w:val="00103927"/>
    <w:rsid w:val="00116DE1"/>
    <w:rsid w:val="001252B0"/>
    <w:rsid w:val="00125C18"/>
    <w:rsid w:val="00131A21"/>
    <w:rsid w:val="001322BC"/>
    <w:rsid w:val="00147874"/>
    <w:rsid w:val="00162631"/>
    <w:rsid w:val="00176BDB"/>
    <w:rsid w:val="0017700C"/>
    <w:rsid w:val="0017718C"/>
    <w:rsid w:val="001774E8"/>
    <w:rsid w:val="00177CB0"/>
    <w:rsid w:val="001916C5"/>
    <w:rsid w:val="001927A7"/>
    <w:rsid w:val="00194DCB"/>
    <w:rsid w:val="001A726E"/>
    <w:rsid w:val="001C3397"/>
    <w:rsid w:val="001D15E7"/>
    <w:rsid w:val="001D2C27"/>
    <w:rsid w:val="001D53DA"/>
    <w:rsid w:val="001E1311"/>
    <w:rsid w:val="001E4E30"/>
    <w:rsid w:val="001F5E1A"/>
    <w:rsid w:val="0020114C"/>
    <w:rsid w:val="00222F8D"/>
    <w:rsid w:val="0022598D"/>
    <w:rsid w:val="00232D0B"/>
    <w:rsid w:val="00233CE2"/>
    <w:rsid w:val="00244C0C"/>
    <w:rsid w:val="00247535"/>
    <w:rsid w:val="0025781A"/>
    <w:rsid w:val="002763DE"/>
    <w:rsid w:val="00282450"/>
    <w:rsid w:val="002843F8"/>
    <w:rsid w:val="00287A31"/>
    <w:rsid w:val="002926A6"/>
    <w:rsid w:val="002A1B0A"/>
    <w:rsid w:val="002A2D3F"/>
    <w:rsid w:val="002A4817"/>
    <w:rsid w:val="002B1E93"/>
    <w:rsid w:val="002C30C6"/>
    <w:rsid w:val="002D7A88"/>
    <w:rsid w:val="002E2C33"/>
    <w:rsid w:val="002E7C46"/>
    <w:rsid w:val="002F1E47"/>
    <w:rsid w:val="002F3E6D"/>
    <w:rsid w:val="00306093"/>
    <w:rsid w:val="003174CC"/>
    <w:rsid w:val="003221D4"/>
    <w:rsid w:val="00332BF4"/>
    <w:rsid w:val="00347872"/>
    <w:rsid w:val="00360F24"/>
    <w:rsid w:val="00381B1E"/>
    <w:rsid w:val="00395FDF"/>
    <w:rsid w:val="003A39C4"/>
    <w:rsid w:val="003A527B"/>
    <w:rsid w:val="003B001B"/>
    <w:rsid w:val="003E65CD"/>
    <w:rsid w:val="003F13AB"/>
    <w:rsid w:val="003F20FC"/>
    <w:rsid w:val="003F7206"/>
    <w:rsid w:val="00403DBC"/>
    <w:rsid w:val="00416167"/>
    <w:rsid w:val="004178AF"/>
    <w:rsid w:val="004222E9"/>
    <w:rsid w:val="00426495"/>
    <w:rsid w:val="00431468"/>
    <w:rsid w:val="004330D3"/>
    <w:rsid w:val="00442093"/>
    <w:rsid w:val="00445C95"/>
    <w:rsid w:val="00446FD2"/>
    <w:rsid w:val="00457314"/>
    <w:rsid w:val="00472C4F"/>
    <w:rsid w:val="004821C6"/>
    <w:rsid w:val="00487097"/>
    <w:rsid w:val="00487FCD"/>
    <w:rsid w:val="004A7C4D"/>
    <w:rsid w:val="004B0211"/>
    <w:rsid w:val="004B17EB"/>
    <w:rsid w:val="004B1D16"/>
    <w:rsid w:val="004B4FBC"/>
    <w:rsid w:val="004B51CA"/>
    <w:rsid w:val="004C1455"/>
    <w:rsid w:val="004C15CA"/>
    <w:rsid w:val="004C2928"/>
    <w:rsid w:val="004C40B5"/>
    <w:rsid w:val="004D6832"/>
    <w:rsid w:val="004E57FD"/>
    <w:rsid w:val="004F4B61"/>
    <w:rsid w:val="004F7F64"/>
    <w:rsid w:val="00502853"/>
    <w:rsid w:val="005038A2"/>
    <w:rsid w:val="00511358"/>
    <w:rsid w:val="005138D5"/>
    <w:rsid w:val="00521DF1"/>
    <w:rsid w:val="00536027"/>
    <w:rsid w:val="00543C75"/>
    <w:rsid w:val="0054478B"/>
    <w:rsid w:val="00546A90"/>
    <w:rsid w:val="0055138D"/>
    <w:rsid w:val="00553B45"/>
    <w:rsid w:val="005558E6"/>
    <w:rsid w:val="005737CB"/>
    <w:rsid w:val="0058589E"/>
    <w:rsid w:val="005878E6"/>
    <w:rsid w:val="005902E2"/>
    <w:rsid w:val="00596A8A"/>
    <w:rsid w:val="005A33B2"/>
    <w:rsid w:val="005A5C12"/>
    <w:rsid w:val="005B1FF0"/>
    <w:rsid w:val="005B7858"/>
    <w:rsid w:val="005C42BF"/>
    <w:rsid w:val="005D0396"/>
    <w:rsid w:val="005D79C0"/>
    <w:rsid w:val="005E569E"/>
    <w:rsid w:val="0060353B"/>
    <w:rsid w:val="0060536B"/>
    <w:rsid w:val="006136B2"/>
    <w:rsid w:val="00627D9E"/>
    <w:rsid w:val="00633509"/>
    <w:rsid w:val="00640E4F"/>
    <w:rsid w:val="00642031"/>
    <w:rsid w:val="00642308"/>
    <w:rsid w:val="006454E8"/>
    <w:rsid w:val="00655F21"/>
    <w:rsid w:val="006564D5"/>
    <w:rsid w:val="00661AB8"/>
    <w:rsid w:val="00665769"/>
    <w:rsid w:val="00670EF1"/>
    <w:rsid w:val="00672B3A"/>
    <w:rsid w:val="00687665"/>
    <w:rsid w:val="00694D69"/>
    <w:rsid w:val="00695020"/>
    <w:rsid w:val="006A7851"/>
    <w:rsid w:val="006B293D"/>
    <w:rsid w:val="006B2A02"/>
    <w:rsid w:val="006C0A1C"/>
    <w:rsid w:val="006D3A5A"/>
    <w:rsid w:val="006D4B67"/>
    <w:rsid w:val="006D7A1A"/>
    <w:rsid w:val="006D7D38"/>
    <w:rsid w:val="00700608"/>
    <w:rsid w:val="00712FB5"/>
    <w:rsid w:val="007131CF"/>
    <w:rsid w:val="00725317"/>
    <w:rsid w:val="00731EBA"/>
    <w:rsid w:val="00736A4A"/>
    <w:rsid w:val="00743DFE"/>
    <w:rsid w:val="00745C4F"/>
    <w:rsid w:val="00746D71"/>
    <w:rsid w:val="00747EFA"/>
    <w:rsid w:val="00750762"/>
    <w:rsid w:val="0075351C"/>
    <w:rsid w:val="00756320"/>
    <w:rsid w:val="007658F1"/>
    <w:rsid w:val="007736D1"/>
    <w:rsid w:val="0077597E"/>
    <w:rsid w:val="00787617"/>
    <w:rsid w:val="00792A0A"/>
    <w:rsid w:val="00796A17"/>
    <w:rsid w:val="00797131"/>
    <w:rsid w:val="007A5FEE"/>
    <w:rsid w:val="007B036B"/>
    <w:rsid w:val="007B0B8A"/>
    <w:rsid w:val="007B6848"/>
    <w:rsid w:val="007C5CC4"/>
    <w:rsid w:val="007D3DD3"/>
    <w:rsid w:val="007E5B6A"/>
    <w:rsid w:val="007F5295"/>
    <w:rsid w:val="008013E5"/>
    <w:rsid w:val="00812A76"/>
    <w:rsid w:val="008225FD"/>
    <w:rsid w:val="0083030C"/>
    <w:rsid w:val="0083173C"/>
    <w:rsid w:val="008364D6"/>
    <w:rsid w:val="00844A4D"/>
    <w:rsid w:val="00864540"/>
    <w:rsid w:val="00874378"/>
    <w:rsid w:val="0088071E"/>
    <w:rsid w:val="00885CCE"/>
    <w:rsid w:val="008A14C9"/>
    <w:rsid w:val="008A2919"/>
    <w:rsid w:val="008A408A"/>
    <w:rsid w:val="008D6DC1"/>
    <w:rsid w:val="008E1569"/>
    <w:rsid w:val="008F3FD0"/>
    <w:rsid w:val="008F56BE"/>
    <w:rsid w:val="008F675B"/>
    <w:rsid w:val="00905B4E"/>
    <w:rsid w:val="009062EE"/>
    <w:rsid w:val="00907D54"/>
    <w:rsid w:val="00912C53"/>
    <w:rsid w:val="0091685C"/>
    <w:rsid w:val="00920741"/>
    <w:rsid w:val="00927773"/>
    <w:rsid w:val="0093142A"/>
    <w:rsid w:val="009316F5"/>
    <w:rsid w:val="009376FA"/>
    <w:rsid w:val="0095060D"/>
    <w:rsid w:val="0095680F"/>
    <w:rsid w:val="00962A29"/>
    <w:rsid w:val="009A561B"/>
    <w:rsid w:val="009C10FF"/>
    <w:rsid w:val="009C1742"/>
    <w:rsid w:val="009C6DB9"/>
    <w:rsid w:val="009D02ED"/>
    <w:rsid w:val="009D08C9"/>
    <w:rsid w:val="009D155C"/>
    <w:rsid w:val="009D1F59"/>
    <w:rsid w:val="009E0802"/>
    <w:rsid w:val="009E113D"/>
    <w:rsid w:val="009E6D71"/>
    <w:rsid w:val="009E7BC7"/>
    <w:rsid w:val="00A173F7"/>
    <w:rsid w:val="00A21CC1"/>
    <w:rsid w:val="00A23B0C"/>
    <w:rsid w:val="00A252F5"/>
    <w:rsid w:val="00A3238D"/>
    <w:rsid w:val="00A36D41"/>
    <w:rsid w:val="00A403D7"/>
    <w:rsid w:val="00A444E2"/>
    <w:rsid w:val="00A54B44"/>
    <w:rsid w:val="00A719DF"/>
    <w:rsid w:val="00A72B45"/>
    <w:rsid w:val="00A92F4F"/>
    <w:rsid w:val="00AA1A96"/>
    <w:rsid w:val="00AA421F"/>
    <w:rsid w:val="00AB0B07"/>
    <w:rsid w:val="00AC080B"/>
    <w:rsid w:val="00AC242E"/>
    <w:rsid w:val="00AF2214"/>
    <w:rsid w:val="00B0015B"/>
    <w:rsid w:val="00B1084B"/>
    <w:rsid w:val="00B171C0"/>
    <w:rsid w:val="00B2701B"/>
    <w:rsid w:val="00B27D91"/>
    <w:rsid w:val="00B3548F"/>
    <w:rsid w:val="00B41ACD"/>
    <w:rsid w:val="00B65808"/>
    <w:rsid w:val="00B82D20"/>
    <w:rsid w:val="00B84146"/>
    <w:rsid w:val="00B91F0F"/>
    <w:rsid w:val="00BA3431"/>
    <w:rsid w:val="00BA697F"/>
    <w:rsid w:val="00BB2079"/>
    <w:rsid w:val="00BB20B7"/>
    <w:rsid w:val="00BC2FDE"/>
    <w:rsid w:val="00BD1F84"/>
    <w:rsid w:val="00BD5852"/>
    <w:rsid w:val="00BF3442"/>
    <w:rsid w:val="00BF396C"/>
    <w:rsid w:val="00C05864"/>
    <w:rsid w:val="00C13FE1"/>
    <w:rsid w:val="00C222CA"/>
    <w:rsid w:val="00C31486"/>
    <w:rsid w:val="00C318FD"/>
    <w:rsid w:val="00C32112"/>
    <w:rsid w:val="00C344D4"/>
    <w:rsid w:val="00C37489"/>
    <w:rsid w:val="00C56A6B"/>
    <w:rsid w:val="00C57985"/>
    <w:rsid w:val="00C62BD3"/>
    <w:rsid w:val="00C63709"/>
    <w:rsid w:val="00C65F9F"/>
    <w:rsid w:val="00C67775"/>
    <w:rsid w:val="00C67C72"/>
    <w:rsid w:val="00C7618A"/>
    <w:rsid w:val="00C9419B"/>
    <w:rsid w:val="00CA62F6"/>
    <w:rsid w:val="00CB092B"/>
    <w:rsid w:val="00CB14D9"/>
    <w:rsid w:val="00CB36BD"/>
    <w:rsid w:val="00CB5147"/>
    <w:rsid w:val="00CB6583"/>
    <w:rsid w:val="00CD071D"/>
    <w:rsid w:val="00CD67C3"/>
    <w:rsid w:val="00CE7871"/>
    <w:rsid w:val="00CF0808"/>
    <w:rsid w:val="00D14AC4"/>
    <w:rsid w:val="00D16F01"/>
    <w:rsid w:val="00D20126"/>
    <w:rsid w:val="00D2645A"/>
    <w:rsid w:val="00D40246"/>
    <w:rsid w:val="00D4449B"/>
    <w:rsid w:val="00D4555D"/>
    <w:rsid w:val="00D66A43"/>
    <w:rsid w:val="00D75620"/>
    <w:rsid w:val="00D77824"/>
    <w:rsid w:val="00D801D3"/>
    <w:rsid w:val="00D81319"/>
    <w:rsid w:val="00D84CF0"/>
    <w:rsid w:val="00D97EF1"/>
    <w:rsid w:val="00DB406C"/>
    <w:rsid w:val="00DB603C"/>
    <w:rsid w:val="00DC53B3"/>
    <w:rsid w:val="00DD7F0B"/>
    <w:rsid w:val="00DE3E77"/>
    <w:rsid w:val="00DE6BE1"/>
    <w:rsid w:val="00DF757F"/>
    <w:rsid w:val="00DF7CD6"/>
    <w:rsid w:val="00E0409A"/>
    <w:rsid w:val="00E12FB5"/>
    <w:rsid w:val="00E238D9"/>
    <w:rsid w:val="00E242A1"/>
    <w:rsid w:val="00E25CDD"/>
    <w:rsid w:val="00E34380"/>
    <w:rsid w:val="00E4171A"/>
    <w:rsid w:val="00E46BBC"/>
    <w:rsid w:val="00E471AD"/>
    <w:rsid w:val="00E50FEB"/>
    <w:rsid w:val="00E52528"/>
    <w:rsid w:val="00E53BB7"/>
    <w:rsid w:val="00E6181B"/>
    <w:rsid w:val="00E620C2"/>
    <w:rsid w:val="00E7045B"/>
    <w:rsid w:val="00E70A03"/>
    <w:rsid w:val="00E725BF"/>
    <w:rsid w:val="00E76A66"/>
    <w:rsid w:val="00E810B1"/>
    <w:rsid w:val="00E834B2"/>
    <w:rsid w:val="00E90380"/>
    <w:rsid w:val="00E9303A"/>
    <w:rsid w:val="00E96FD6"/>
    <w:rsid w:val="00EA4FEE"/>
    <w:rsid w:val="00EB08B9"/>
    <w:rsid w:val="00EB5501"/>
    <w:rsid w:val="00EC01BD"/>
    <w:rsid w:val="00ED0C10"/>
    <w:rsid w:val="00ED6C04"/>
    <w:rsid w:val="00EE06B8"/>
    <w:rsid w:val="00EE2330"/>
    <w:rsid w:val="00EE2A31"/>
    <w:rsid w:val="00EF31FA"/>
    <w:rsid w:val="00EF3415"/>
    <w:rsid w:val="00EF44D7"/>
    <w:rsid w:val="00F06021"/>
    <w:rsid w:val="00F17FC3"/>
    <w:rsid w:val="00F324AE"/>
    <w:rsid w:val="00F329F1"/>
    <w:rsid w:val="00F33A8A"/>
    <w:rsid w:val="00F354AB"/>
    <w:rsid w:val="00F504AA"/>
    <w:rsid w:val="00F563D0"/>
    <w:rsid w:val="00F724A3"/>
    <w:rsid w:val="00F74A95"/>
    <w:rsid w:val="00F77E15"/>
    <w:rsid w:val="00F857D2"/>
    <w:rsid w:val="00FA2813"/>
    <w:rsid w:val="00FC38BC"/>
    <w:rsid w:val="00FC4BEE"/>
    <w:rsid w:val="00FF3C60"/>
    <w:rsid w:val="00FF3F2B"/>
    <w:rsid w:val="00FF5E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3F05EA37-E086-4279-BAB7-63DF6860E1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C4A0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C15C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BC2FD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BC2FD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97EF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33CE2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D75620"/>
    <w:pPr>
      <w:ind w:left="720"/>
      <w:contextualSpacing/>
    </w:pPr>
  </w:style>
  <w:style w:type="character" w:customStyle="1" w:styleId="a4">
    <w:name w:val="Абзац списка Знак"/>
    <w:basedOn w:val="a0"/>
    <w:link w:val="a3"/>
    <w:uiPriority w:val="34"/>
    <w:rsid w:val="00D75620"/>
  </w:style>
  <w:style w:type="paragraph" w:styleId="a5">
    <w:name w:val="caption"/>
    <w:basedOn w:val="a"/>
    <w:next w:val="a"/>
    <w:uiPriority w:val="35"/>
    <w:unhideWhenUsed/>
    <w:qFormat/>
    <w:rsid w:val="003F20F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0C4A0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6">
    <w:name w:val="Balloon Text"/>
    <w:basedOn w:val="a"/>
    <w:link w:val="a7"/>
    <w:uiPriority w:val="99"/>
    <w:semiHidden/>
    <w:unhideWhenUsed/>
    <w:rsid w:val="00E25CD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7">
    <w:name w:val="Текст выноски Знак"/>
    <w:basedOn w:val="a0"/>
    <w:link w:val="a6"/>
    <w:uiPriority w:val="99"/>
    <w:semiHidden/>
    <w:rsid w:val="00E25CDD"/>
    <w:rPr>
      <w:rFonts w:ascii="Segoe UI" w:hAnsi="Segoe UI" w:cs="Segoe UI"/>
      <w:sz w:val="18"/>
      <w:szCs w:val="18"/>
    </w:rPr>
  </w:style>
  <w:style w:type="character" w:styleId="a8">
    <w:name w:val="Hyperlink"/>
    <w:basedOn w:val="a0"/>
    <w:uiPriority w:val="99"/>
    <w:unhideWhenUsed/>
    <w:rsid w:val="00E52528"/>
    <w:rPr>
      <w:color w:val="0563C1" w:themeColor="hyperlink"/>
      <w:u w:val="single"/>
    </w:rPr>
  </w:style>
  <w:style w:type="paragraph" w:styleId="a9">
    <w:name w:val="footnote text"/>
    <w:basedOn w:val="a"/>
    <w:link w:val="aa"/>
    <w:uiPriority w:val="99"/>
    <w:unhideWhenUsed/>
    <w:rsid w:val="00487097"/>
    <w:pPr>
      <w:spacing w:after="0" w:line="240" w:lineRule="auto"/>
    </w:pPr>
    <w:rPr>
      <w:sz w:val="20"/>
      <w:szCs w:val="20"/>
    </w:rPr>
  </w:style>
  <w:style w:type="character" w:customStyle="1" w:styleId="aa">
    <w:name w:val="Текст сноски Знак"/>
    <w:basedOn w:val="a0"/>
    <w:link w:val="a9"/>
    <w:uiPriority w:val="99"/>
    <w:rsid w:val="00487097"/>
    <w:rPr>
      <w:sz w:val="20"/>
      <w:szCs w:val="20"/>
    </w:rPr>
  </w:style>
  <w:style w:type="character" w:styleId="ab">
    <w:name w:val="footnote reference"/>
    <w:basedOn w:val="a0"/>
    <w:uiPriority w:val="99"/>
    <w:semiHidden/>
    <w:unhideWhenUsed/>
    <w:rsid w:val="00487097"/>
    <w:rPr>
      <w:vertAlign w:val="superscript"/>
    </w:rPr>
  </w:style>
  <w:style w:type="character" w:customStyle="1" w:styleId="20">
    <w:name w:val="Заголовок 2 Знак"/>
    <w:basedOn w:val="a0"/>
    <w:link w:val="2"/>
    <w:uiPriority w:val="9"/>
    <w:rsid w:val="004C15C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ac">
    <w:name w:val="Table Grid"/>
    <w:basedOn w:val="a1"/>
    <w:uiPriority w:val="39"/>
    <w:rsid w:val="0024753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FollowedHyperlink"/>
    <w:basedOn w:val="a0"/>
    <w:uiPriority w:val="99"/>
    <w:semiHidden/>
    <w:unhideWhenUsed/>
    <w:rsid w:val="00C67C72"/>
    <w:rPr>
      <w:color w:val="954F72" w:themeColor="followed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BC2FD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BC2FD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70">
    <w:name w:val="Заголовок 7 Знак"/>
    <w:basedOn w:val="a0"/>
    <w:link w:val="7"/>
    <w:uiPriority w:val="9"/>
    <w:rsid w:val="00233CE2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50">
    <w:name w:val="Заголовок 5 Знак"/>
    <w:basedOn w:val="a0"/>
    <w:link w:val="5"/>
    <w:uiPriority w:val="9"/>
    <w:semiHidden/>
    <w:rsid w:val="00D97EF1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ae">
    <w:name w:val="header"/>
    <w:basedOn w:val="a"/>
    <w:link w:val="af"/>
    <w:uiPriority w:val="99"/>
    <w:unhideWhenUsed/>
    <w:rsid w:val="00640E4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640E4F"/>
  </w:style>
  <w:style w:type="paragraph" w:styleId="af0">
    <w:name w:val="footer"/>
    <w:basedOn w:val="a"/>
    <w:link w:val="af1"/>
    <w:uiPriority w:val="99"/>
    <w:unhideWhenUsed/>
    <w:rsid w:val="00640E4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640E4F"/>
  </w:style>
  <w:style w:type="paragraph" w:styleId="af2">
    <w:name w:val="TOC Heading"/>
    <w:basedOn w:val="1"/>
    <w:next w:val="a"/>
    <w:uiPriority w:val="39"/>
    <w:unhideWhenUsed/>
    <w:qFormat/>
    <w:rsid w:val="00640E4F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640E4F"/>
    <w:pPr>
      <w:spacing w:after="100"/>
      <w:ind w:left="220"/>
    </w:pPr>
    <w:rPr>
      <w:rFonts w:eastAsiaTheme="minorEastAsia" w:cs="Times New Roman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640E4F"/>
    <w:pPr>
      <w:spacing w:after="10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640E4F"/>
    <w:pPr>
      <w:spacing w:after="100"/>
      <w:ind w:left="440"/>
    </w:pPr>
    <w:rPr>
      <w:rFonts w:eastAsiaTheme="minorEastAsia"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0896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microsoft.com/office/2011/relationships/people" Target="peop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4BE778-CD8C-4231-92EB-C7C16A524A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5226</Words>
  <Characters>29789</Characters>
  <Application>Microsoft Office Word</Application>
  <DocSecurity>0</DocSecurity>
  <Lines>248</Lines>
  <Paragraphs>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Фигаровская Наталья Викторовна</dc:creator>
  <cp:keywords/>
  <dc:description/>
  <cp:lastModifiedBy>Фигаровская Наталья Викторовна</cp:lastModifiedBy>
  <cp:revision>2</cp:revision>
  <dcterms:created xsi:type="dcterms:W3CDTF">2016-08-19T17:48:00Z</dcterms:created>
  <dcterms:modified xsi:type="dcterms:W3CDTF">2016-08-19T17:48:00Z</dcterms:modified>
</cp:coreProperties>
</file>